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2EFE4" w14:textId="77777777" w:rsidR="002C7468" w:rsidRDefault="00714C7A">
      <w:pPr>
        <w:pStyle w:val="Title"/>
      </w:pPr>
      <w:r>
        <w:t>Gas exchange in large rivers influenced by multiple turbulence scales: implications for remotely sensing gas exchange via the SWOT satellite</w:t>
      </w:r>
    </w:p>
    <w:p w14:paraId="4622EFE5" w14:textId="77777777" w:rsidR="002C7468" w:rsidRDefault="00714C7A">
      <w:pPr>
        <w:pStyle w:val="Author"/>
      </w:pPr>
      <w:r>
        <w:t>Craig B Brinkerhoff</w:t>
      </w:r>
      <w:proofErr w:type="gramStart"/>
      <w:r>
        <w:rPr>
          <w:vertAlign w:val="superscript"/>
        </w:rPr>
        <w:t>1,*</w:t>
      </w:r>
      <w:proofErr w:type="gramEnd"/>
      <w:r>
        <w:t>, Colin J Gleason</w:t>
      </w:r>
      <w:r>
        <w:rPr>
          <w:vertAlign w:val="superscript"/>
        </w:rPr>
        <w:t>1</w:t>
      </w:r>
      <w:r>
        <w:t>, Peter A Raymond</w:t>
      </w:r>
      <w:r>
        <w:rPr>
          <w:vertAlign w:val="superscript"/>
        </w:rPr>
        <w:t>2</w:t>
      </w:r>
      <w:r>
        <w:t>, Christopher J Zappa</w:t>
      </w:r>
      <w:r>
        <w:rPr>
          <w:vertAlign w:val="superscript"/>
        </w:rPr>
        <w:t>3</w:t>
      </w:r>
      <w:r>
        <w:t>, and Merritt H Harlan</w:t>
      </w:r>
      <w:r>
        <w:rPr>
          <w:vertAlign w:val="superscript"/>
        </w:rPr>
        <w:t>1</w:t>
      </w:r>
    </w:p>
    <w:p w14:paraId="4622EFE6" w14:textId="77777777" w:rsidR="002C7468" w:rsidRDefault="00714C7A">
      <w:pPr>
        <w:pStyle w:val="FirstParagraph"/>
      </w:pPr>
      <w:r>
        <w:rPr>
          <w:vertAlign w:val="superscript"/>
        </w:rPr>
        <w:t>1</w:t>
      </w:r>
      <w:r>
        <w:t xml:space="preserve"> Department of Civil &amp; Environmental Engineering, University of Massachusetts-Amherst</w:t>
      </w:r>
      <w:r>
        <w:br/>
      </w:r>
      <w:r>
        <w:rPr>
          <w:vertAlign w:val="superscript"/>
        </w:rPr>
        <w:t>2</w:t>
      </w:r>
      <w:r>
        <w:t xml:space="preserve"> School of the Environment, Yale University</w:t>
      </w:r>
      <w:r>
        <w:br/>
      </w:r>
      <w:r>
        <w:rPr>
          <w:vertAlign w:val="superscript"/>
        </w:rPr>
        <w:t>3</w:t>
      </w:r>
      <w:r>
        <w:t xml:space="preserve"> Lamont-Doherty Earth Observatory, Columbia University</w:t>
      </w:r>
    </w:p>
    <w:p w14:paraId="4622EFE7" w14:textId="77777777" w:rsidR="002C7468" w:rsidRDefault="00714C7A">
      <w:pPr>
        <w:pStyle w:val="BodyText"/>
      </w:pPr>
      <w:r>
        <w:rPr>
          <w:vertAlign w:val="superscript"/>
        </w:rPr>
        <w:t>*</w:t>
      </w:r>
      <w:r>
        <w:t xml:space="preserve"> Correspondence: </w:t>
      </w:r>
      <w:commentRangeStart w:id="0"/>
      <w:commentRangeStart w:id="1"/>
      <w:r>
        <w:fldChar w:fldCharType="begin"/>
      </w:r>
      <w:r>
        <w:instrText xml:space="preserve"> HYPERLINK "mailto:cbrinkerhoff@umass.edu" \h </w:instrText>
      </w:r>
      <w:r>
        <w:fldChar w:fldCharType="separate"/>
      </w:r>
      <w:r>
        <w:rPr>
          <w:rStyle w:val="Hyperlink"/>
        </w:rPr>
        <w:t>Craig B Brinkerhoff &lt;</w:t>
      </w:r>
      <w:hyperlink r:id="rId7">
        <w:r>
          <w:rPr>
            <w:rStyle w:val="Hyperlink"/>
          </w:rPr>
          <w:t>cbrinkerhoff@umass.edu</w:t>
        </w:r>
      </w:hyperlink>
      <w:r>
        <w:rPr>
          <w:rStyle w:val="Hyperlink"/>
        </w:rPr>
        <w:t>&gt;</w:t>
      </w:r>
      <w:r>
        <w:rPr>
          <w:rStyle w:val="Hyperlink"/>
        </w:rPr>
        <w:fldChar w:fldCharType="end"/>
      </w:r>
      <w:commentRangeEnd w:id="0"/>
      <w:r>
        <w:rPr>
          <w:rStyle w:val="CommentReference"/>
        </w:rPr>
        <w:commentReference w:id="0"/>
      </w:r>
      <w:commentRangeEnd w:id="1"/>
      <w:r w:rsidR="001E23AA">
        <w:rPr>
          <w:rStyle w:val="CommentReference"/>
        </w:rPr>
        <w:commentReference w:id="1"/>
      </w:r>
    </w:p>
    <w:p w14:paraId="4622EFE8" w14:textId="77777777" w:rsidR="002C7468" w:rsidRDefault="00714C7A">
      <w:pPr>
        <w:pStyle w:val="Heading2"/>
      </w:pPr>
      <w:bookmarkStart w:id="2" w:name="key-points"/>
      <w:r>
        <w:t>Key Points</w:t>
      </w:r>
    </w:p>
    <w:p w14:paraId="4622EFE9" w14:textId="5BCF6BC8" w:rsidR="002C7468" w:rsidRDefault="00714C7A">
      <w:pPr>
        <w:pStyle w:val="Compact"/>
        <w:numPr>
          <w:ilvl w:val="0"/>
          <w:numId w:val="14"/>
        </w:numPr>
      </w:pPr>
      <w:del w:id="3" w:author="Colin Gleason" w:date="2021-11-08T14:34:00Z">
        <w:r w:rsidDel="001E23AA">
          <w:delText>Multiple scales of turbulence influence gas exchange in the large rivers that the SWOT satellite will measure</w:delText>
        </w:r>
      </w:del>
    </w:p>
    <w:p w14:paraId="4622EFEA" w14:textId="5D6DD25F" w:rsidR="002C7468" w:rsidDel="001E23AA" w:rsidRDefault="00714C7A" w:rsidP="001E23AA">
      <w:pPr>
        <w:pStyle w:val="Compact"/>
        <w:numPr>
          <w:ilvl w:val="0"/>
          <w:numId w:val="14"/>
        </w:numPr>
        <w:rPr>
          <w:del w:id="4" w:author="Colin Gleason" w:date="2021-11-08T14:34:00Z"/>
        </w:rPr>
      </w:pPr>
      <w:r>
        <w:t xml:space="preserve">BIKER algorithm </w:t>
      </w:r>
      <w:del w:id="5" w:author="Colin Gleason" w:date="2021-11-08T14:34:00Z">
        <w:r w:rsidDel="001E23AA">
          <w:delText xml:space="preserve">exploits this theory, predicting </w:delText>
        </w:r>
      </w:del>
      <w:ins w:id="6" w:author="Colin Gleason" w:date="2021-11-08T14:34:00Z">
        <w:r w:rsidR="001E23AA">
          <w:t>predict</w:t>
        </w:r>
        <w:r w:rsidR="001E23AA">
          <w:t>s</w:t>
        </w:r>
        <w:r w:rsidR="001E23AA">
          <w:t xml:space="preserve"> </w:t>
        </w:r>
      </w:ins>
      <w:r>
        <w:t xml:space="preserve">gas exchange velocity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fluxes from simulated SWOT data </w:t>
      </w:r>
      <w:del w:id="7" w:author="Colin Gleason" w:date="2021-11-08T14:34:00Z">
        <w:r w:rsidDel="001E23AA">
          <w:delText xml:space="preserve">and in situ </w:delText>
        </w:r>
      </w:del>
      <m:oMath>
        <m:r>
          <w:del w:id="8" w:author="Colin Gleason" w:date="2021-11-08T14:34:00Z">
            <w:rPr>
              <w:rFonts w:ascii="Cambria Math" w:hAnsi="Cambria Math"/>
            </w:rPr>
            <m:t>C</m:t>
          </w:del>
        </m:r>
        <m:sSub>
          <m:sSubPr>
            <m:ctrlPr>
              <w:del w:id="9" w:author="Colin Gleason" w:date="2021-11-08T14:34:00Z">
                <w:rPr>
                  <w:rFonts w:ascii="Cambria Math" w:hAnsi="Cambria Math"/>
                </w:rPr>
              </w:del>
            </m:ctrlPr>
          </m:sSubPr>
          <m:e>
            <m:r>
              <w:del w:id="10" w:author="Colin Gleason" w:date="2021-11-08T14:34:00Z">
                <w:rPr>
                  <w:rFonts w:ascii="Cambria Math" w:hAnsi="Cambria Math"/>
                </w:rPr>
                <m:t>O</m:t>
              </w:del>
            </m:r>
          </m:e>
          <m:sub>
            <m:r>
              <w:del w:id="11" w:author="Colin Gleason" w:date="2021-11-08T14:34:00Z">
                <w:rPr>
                  <w:rFonts w:ascii="Cambria Math" w:hAnsi="Cambria Math"/>
                </w:rPr>
                <m:t>2</m:t>
              </w:del>
            </m:r>
          </m:sub>
        </m:sSub>
      </m:oMath>
      <w:del w:id="12" w:author="Colin Gleason" w:date="2021-11-08T14:34:00Z">
        <w:r w:rsidDel="001E23AA">
          <w:delText xml:space="preserve"> data</w:delText>
        </w:r>
      </w:del>
    </w:p>
    <w:p w14:paraId="4622EFEB" w14:textId="2137F0D6" w:rsidR="002C7468" w:rsidRDefault="00714C7A" w:rsidP="001E23AA">
      <w:pPr>
        <w:pStyle w:val="Compact"/>
        <w:numPr>
          <w:ilvl w:val="0"/>
          <w:numId w:val="14"/>
        </w:numPr>
        <w:rPr>
          <w:ins w:id="13" w:author="Colin Gleason" w:date="2021-11-08T14:34:00Z"/>
        </w:rPr>
      </w:pPr>
      <w:r>
        <w:t xml:space="preserve">BIKER is </w:t>
      </w:r>
      <w:del w:id="14" w:author="Colin Gleason" w:date="2021-11-08T14:34:00Z">
        <w:r w:rsidDel="001E23AA">
          <w:delText xml:space="preserve">also </w:delText>
        </w:r>
      </w:del>
      <w:r>
        <w:t>robust to measurement errors implicit in SWOT river measurements</w:t>
      </w:r>
    </w:p>
    <w:p w14:paraId="7A1F0027" w14:textId="5C268D29" w:rsidR="001E23AA" w:rsidRDefault="001E23AA" w:rsidP="001E23AA">
      <w:pPr>
        <w:pStyle w:val="Compact"/>
        <w:numPr>
          <w:ilvl w:val="0"/>
          <w:numId w:val="14"/>
        </w:numPr>
      </w:pPr>
      <w:ins w:id="15" w:author="Colin Gleason" w:date="2021-11-08T14:34:00Z">
        <w:r>
          <w:t>Implications point</w:t>
        </w:r>
      </w:ins>
    </w:p>
    <w:p w14:paraId="4622EFEC" w14:textId="77777777" w:rsidR="002C7468" w:rsidRDefault="00714C7A">
      <w:pPr>
        <w:pStyle w:val="Heading2"/>
      </w:pPr>
      <w:bookmarkStart w:id="16" w:name="keywords"/>
      <w:bookmarkEnd w:id="2"/>
      <w:r>
        <w:t>Keywords</w:t>
      </w:r>
    </w:p>
    <w:p w14:paraId="4622EFED" w14:textId="77777777" w:rsidR="002C7468" w:rsidRDefault="00714C7A">
      <w:pPr>
        <w:pStyle w:val="FirstParagraph"/>
      </w:pPr>
      <w:r>
        <w:t>gas exchange, fluvial geomorphology, remote sensing, open-channel flow, SWOT, biogeochemistry, ungauged basin</w:t>
      </w:r>
    </w:p>
    <w:p w14:paraId="4622EFEE" w14:textId="77777777" w:rsidR="002C7468" w:rsidRDefault="00714C7A">
      <w:pPr>
        <w:pStyle w:val="Heading2"/>
      </w:pPr>
      <w:bookmarkStart w:id="17" w:name="abstract"/>
      <w:bookmarkEnd w:id="16"/>
      <w:r>
        <w:t>Abstract</w:t>
      </w:r>
    </w:p>
    <w:p w14:paraId="4622EFEF" w14:textId="3A3CCBDC" w:rsidR="002C7468" w:rsidRDefault="00714C7A">
      <w:pPr>
        <w:pStyle w:val="FirstParagraph"/>
      </w:pPr>
      <w:r>
        <w:t>Extensive research over the past two decades has shown that the global river network emits significant amounts of greenhouse gas</w:t>
      </w:r>
      <w:del w:id="18" w:author="Colin Gleason" w:date="2021-11-08T14:42:00Z">
        <w:r w:rsidDel="001E23AA">
          <w:delText>es to the atmosphere</w:delText>
        </w:r>
      </w:del>
      <w:r>
        <w:t xml:space="preserve"> via evasion. Despite much progress, </w:t>
      </w:r>
      <w:r>
        <w:lastRenderedPageBreak/>
        <w:t xml:space="preserve">there is still significant uncertainty in the temporal dynamics of gas exchange velocity (the rate of </w:t>
      </w:r>
      <w:del w:id="19" w:author="Colin Gleason" w:date="2021-11-08T14:43:00Z">
        <w:r w:rsidDel="008319D2">
          <w:delText xml:space="preserve">this </w:delText>
        </w:r>
      </w:del>
      <w:r>
        <w:t>evasion)</w:t>
      </w:r>
      <w:ins w:id="20" w:author="Colin Gleason" w:date="2021-11-08T14:44:00Z">
        <w:r w:rsidR="008319D2">
          <w:t xml:space="preserve"> xxx why does this matter? This clause/sentence should establish why we care about exchange velocity xxx </w:t>
        </w:r>
      </w:ins>
      <w:del w:id="21" w:author="Colin Gleason" w:date="2021-11-08T14:44:00Z">
        <w:r w:rsidDel="008319D2">
          <w:delText>,</w:delText>
        </w:r>
      </w:del>
      <w:del w:id="22" w:author="Colin Gleason" w:date="2021-11-08T14:43:00Z">
        <w:r w:rsidDel="008319D2">
          <w:delText xml:space="preserve"> with most models relying on temporally-coarse estimates of this velocity</w:delText>
        </w:r>
      </w:del>
      <w:r>
        <w:t>. We prop</w:t>
      </w:r>
      <w:commentRangeStart w:id="23"/>
      <w:r>
        <w:t>ose that the NASA/CNES/USKA/CSA SWOT satellite, s</w:t>
      </w:r>
      <w:commentRangeEnd w:id="23"/>
      <w:r w:rsidR="008319D2">
        <w:rPr>
          <w:rStyle w:val="CommentReference"/>
        </w:rPr>
        <w:commentReference w:id="23"/>
      </w:r>
      <w:r>
        <w:t xml:space="preserve">et to usher in a new age of </w:t>
      </w:r>
      <w:del w:id="24" w:author="Colin Gleason" w:date="2021-11-08T14:45:00Z">
        <w:r w:rsidDel="008319D2">
          <w:delText xml:space="preserve">river </w:delText>
        </w:r>
      </w:del>
      <w:r>
        <w:t>hydrology research at the global scale</w:t>
      </w:r>
      <w:ins w:id="25" w:author="Colin Gleason" w:date="2021-11-08T14:45:00Z">
        <w:r w:rsidR="008319D2">
          <w:t xml:space="preserve">, </w:t>
        </w:r>
      </w:ins>
      <w:del w:id="26" w:author="Colin Gleason" w:date="2021-11-08T14:45:00Z">
        <w:r w:rsidDel="008319D2">
          <w:delText xml:space="preserve">, </w:delText>
        </w:r>
      </w:del>
      <w:del w:id="27" w:author="Colin Gleason" w:date="2021-11-08T14:44:00Z">
        <w:r w:rsidDel="008319D2">
          <w:delText xml:space="preserve">will </w:delText>
        </w:r>
      </w:del>
      <w:ins w:id="28" w:author="Colin Gleason" w:date="2021-11-08T14:44:00Z">
        <w:r w:rsidR="008319D2">
          <w:t xml:space="preserve">can </w:t>
        </w:r>
      </w:ins>
      <w:r>
        <w:t>provide similarly transformative insights to fluvial gas exchange modeling</w:t>
      </w:r>
      <w:ins w:id="29" w:author="Colin Gleason" w:date="2021-11-08T14:45:00Z">
        <w:r w:rsidR="008319D2">
          <w:t xml:space="preserve"> </w:t>
        </w:r>
        <w:r w:rsidR="008319D2" w:rsidRPr="008319D2">
          <w:t>upon launch in 2022</w:t>
        </w:r>
      </w:ins>
      <w:r>
        <w:t xml:space="preserve">. Here, we present work inferring gas exchange velocity from </w:t>
      </w:r>
      <w:ins w:id="30" w:author="Colin Gleason" w:date="2021-11-08T14:49:00Z">
        <w:r w:rsidR="008319D2">
          <w:t xml:space="preserve">future </w:t>
        </w:r>
      </w:ins>
      <w:r>
        <w:t>SWOT observations</w:t>
      </w:r>
      <w:ins w:id="31" w:author="Colin Gleason" w:date="2021-11-08T14:45:00Z">
        <w:r w:rsidR="008319D2">
          <w:t xml:space="preserve"> without in situ calibration</w:t>
        </w:r>
      </w:ins>
      <w:r>
        <w:t>. We exploit the unique geomorphology of SWOT-observable rivers to develop a physical model</w:t>
      </w:r>
      <w:ins w:id="32" w:author="Colin Gleason" w:date="2021-11-08T14:45:00Z">
        <w:r w:rsidR="008319D2">
          <w:t xml:space="preserve"> of gas exch</w:t>
        </w:r>
      </w:ins>
      <w:ins w:id="33" w:author="Colin Gleason" w:date="2021-11-08T14:46:00Z">
        <w:r w:rsidR="008319D2">
          <w:t xml:space="preserve">ange </w:t>
        </w:r>
      </w:ins>
      <w:del w:id="34" w:author="Colin Gleason" w:date="2021-11-08T14:47:00Z">
        <w:r w:rsidDel="008319D2">
          <w:delText xml:space="preserve"> </w:delText>
        </w:r>
      </w:del>
      <w:r>
        <w:t>that is nearly entirely remotely sensible</w:t>
      </w:r>
      <w:ins w:id="35" w:author="Colin Gleason" w:date="2021-11-08T14:46:00Z">
        <w:r w:rsidR="008319D2">
          <w:t xml:space="preserve"> and </w:t>
        </w:r>
        <w:r w:rsidR="008319D2" w:rsidRPr="008319D2">
          <w:t>explains 70% of variation in gas exchang</w:t>
        </w:r>
        <w:r w:rsidR="008319D2">
          <w:t>e</w:t>
        </w:r>
      </w:ins>
      <w:r>
        <w:t xml:space="preserve">. We then couple this model with established Bayesian techniques to develop BIKER, or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Exchange Rate’ algorithm. We validate BIKER on 47 SWOT-simulated rivers and 763 discrete measurements of river gas exchange, yielding</w:t>
      </w:r>
      <w:del w:id="36" w:author="Colin Gleason" w:date="2021-11-08T14:46:00Z">
        <w:r w:rsidDel="008319D2">
          <w:delText xml:space="preserve"> 1) a theoretical model that explains 70% of variation in gas exchange in SWOT-like rivers and 2)</w:delText>
        </w:r>
      </w:del>
      <w:r>
        <w:t xml:space="preserve"> an algorithm that predicts </w:t>
      </w:r>
      <w:del w:id="37" w:author="Colin Gleason" w:date="2021-11-08T14:47:00Z">
        <w:r w:rsidDel="008319D2">
          <w:delText>this theoretical model</w:delText>
        </w:r>
      </w:del>
      <w:ins w:id="38" w:author="Colin Gleason" w:date="2021-11-08T14:47:00Z">
        <w:r w:rsidR="008319D2">
          <w:t>gas exchange velocity</w:t>
        </w:r>
      </w:ins>
      <w:r>
        <w:t xml:space="preserve"> solely from SWOT observations with a </w:t>
      </w:r>
      <w:del w:id="39" w:author="Colin Gleason" w:date="2021-11-08T14:47:00Z">
        <w:r w:rsidDel="008319D2">
          <w:delText xml:space="preserve">by-river </w:delText>
        </w:r>
      </w:del>
      <w:r>
        <w:t>median normalized RMSE of 32%</w:t>
      </w:r>
      <w:ins w:id="40" w:author="Colin Gleason" w:date="2021-11-08T14:47:00Z">
        <w:r w:rsidR="008319D2">
          <w:t xml:space="preserve"> (xxx error in m/s )</w:t>
        </w:r>
      </w:ins>
      <w:r>
        <w:t>.</w:t>
      </w:r>
      <w:ins w:id="41" w:author="Colin Gleason" w:date="2021-11-08T14:47:00Z">
        <w:r w:rsidR="008319D2">
          <w:t xml:space="preserve"> Like many fluvial </w:t>
        </w:r>
      </w:ins>
      <w:ins w:id="42" w:author="Colin Gleason" w:date="2021-11-08T14:48:00Z">
        <w:r w:rsidR="008319D2">
          <w:t>Bayesian inversion algorithms,</w:t>
        </w:r>
      </w:ins>
      <w:r>
        <w:t xml:space="preserve"> BIKER is </w:t>
      </w:r>
      <w:del w:id="43" w:author="Colin Gleason" w:date="2021-11-08T14:48:00Z">
        <w:r w:rsidDel="008319D2">
          <w:delText xml:space="preserve">most robust </w:delText>
        </w:r>
      </w:del>
      <w:ins w:id="44" w:author="Colin Gleason" w:date="2021-11-08T14:48:00Z">
        <w:r w:rsidR="008319D2">
          <w:t xml:space="preserve">better </w:t>
        </w:r>
      </w:ins>
      <w:r>
        <w:t>at reproducing the temporal dynamics of gas exchange (</w:t>
      </w:r>
      <w:del w:id="45" w:author="Colin Gleason" w:date="2021-11-08T14:48:00Z">
        <w:r w:rsidDel="008319D2">
          <w:delText xml:space="preserve">by-river </w:delText>
        </w:r>
      </w:del>
      <w:r>
        <w:t>median correlation coefficient of 0.95), rather than estimating the absolute rates of exchange. Finally,</w:t>
      </w:r>
      <w:ins w:id="46" w:author="Colin Gleason" w:date="2021-11-08T14:48:00Z">
        <w:r w:rsidR="008319D2">
          <w:t xml:space="preserve"> we show</w:t>
        </w:r>
      </w:ins>
      <w:r>
        <w:t xml:space="preserve"> </w:t>
      </w:r>
      <w:del w:id="47" w:author="Colin Gleason" w:date="2021-11-08T14:48:00Z">
        <w:r w:rsidDel="008319D2">
          <w:delText xml:space="preserve">it </w:delText>
        </w:r>
      </w:del>
      <w:ins w:id="48" w:author="Colin Gleason" w:date="2021-11-08T14:48:00Z">
        <w:r w:rsidR="008319D2">
          <w:t xml:space="preserve">BIKER </w:t>
        </w:r>
      </w:ins>
      <w:r>
        <w:t xml:space="preserve">is robust to measurement errors implicit in the SWOT data. With SWOT set to launch in 2022, we suggest that BIKER </w:t>
      </w:r>
      <w:ins w:id="49" w:author="Colin Gleason" w:date="2021-11-08T14:48:00Z">
        <w:r w:rsidR="008319D2">
          <w:t>can be deployed to map</w:t>
        </w:r>
      </w:ins>
      <w:del w:id="50" w:author="Colin Gleason" w:date="2021-11-08T14:49:00Z">
        <w:r w:rsidDel="008319D2">
          <w:delText>will prove a fundamental asset for exploring</w:delText>
        </w:r>
      </w:del>
      <w:r>
        <w:t xml:space="preserve"> </w:t>
      </w:r>
      <w:ins w:id="51" w:author="Colin Gleason" w:date="2021-11-08T14:49:00Z">
        <w:r w:rsidR="008319D2">
          <w:t xml:space="preserve">the </w:t>
        </w:r>
      </w:ins>
      <w:r>
        <w:t>global-scale</w:t>
      </w:r>
      <w:del w:id="52" w:author="Colin Gleason" w:date="2021-11-08T14:49:00Z">
        <w:r w:rsidDel="008319D2">
          <w:delText>,</w:delText>
        </w:r>
      </w:del>
      <w:r>
        <w:t xml:space="preserve"> spatiotemporal dynamics of fluvial gas exchange.</w:t>
      </w:r>
    </w:p>
    <w:p w14:paraId="4622EFF0" w14:textId="77777777" w:rsidR="002C7468" w:rsidRDefault="00714C7A">
      <w:pPr>
        <w:pStyle w:val="Heading2"/>
      </w:pPr>
      <w:bookmarkStart w:id="53" w:name="introduction"/>
      <w:bookmarkEnd w:id="17"/>
      <w:r>
        <w:lastRenderedPageBreak/>
        <w:t>1 Introduction</w:t>
      </w:r>
    </w:p>
    <w:p w14:paraId="4622EFF1" w14:textId="14E5C42F" w:rsidR="002C7468" w:rsidRDefault="00714C7A">
      <w:pPr>
        <w:pStyle w:val="FirstParagraph"/>
      </w:pPr>
      <w:r>
        <w:t xml:space="preserve">Natural systems play a critical role in the budgeting and accounting of the global carbon cycle under climate change. </w:t>
      </w:r>
      <w:del w:id="54" w:author="Colin Gleason" w:date="2021-11-08T14:50:00Z">
        <w:r w:rsidDel="008319D2">
          <w:delText xml:space="preserve">Since the publication of </w:delText>
        </w:r>
      </w:del>
      <w:ins w:id="55" w:author="Colin Gleason" w:date="2021-11-08T14:50:00Z">
        <w:r w:rsidR="008319D2">
          <w:t xml:space="preserve">Following </w:t>
        </w:r>
      </w:ins>
      <w:r>
        <w:t xml:space="preserve">Cole et al. (2007), the global river network is recognized to emit substantial amounts of carbon to the atmosphere, in addition to </w:t>
      </w:r>
      <w:ins w:id="56" w:author="Colin Gleason" w:date="2021-11-08T14:50:00Z">
        <w:r w:rsidR="008319D2">
          <w:t>their long underst</w:t>
        </w:r>
      </w:ins>
      <w:ins w:id="57" w:author="Colin Gleason" w:date="2021-11-08T14:51:00Z">
        <w:r w:rsidR="008319D2">
          <w:t xml:space="preserve">ood role of </w:t>
        </w:r>
      </w:ins>
      <w:r>
        <w:t xml:space="preserve">exporting </w:t>
      </w:r>
      <w:ins w:id="58" w:author="Colin Gleason" w:date="2021-11-08T14:51:00Z">
        <w:r w:rsidR="008319D2">
          <w:t>carbon</w:t>
        </w:r>
      </w:ins>
      <w:del w:id="59" w:author="Colin Gleason" w:date="2021-11-08T14:51:00Z">
        <w:r w:rsidDel="008319D2">
          <w:delText>it</w:delText>
        </w:r>
      </w:del>
      <w:r>
        <w:t xml:space="preserve"> to the oceans. Current estimates of total carbon dioxide evasion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to the atmosphere from the global river network vary from 650-1800 Tg C/yr (Lauerwald et al., 2015; Raymond et al., 2013) (</w:t>
      </w:r>
      <w:r>
        <w:rPr>
          <w:i/>
          <w:iCs/>
        </w:rPr>
        <w:t xml:space="preserve">Liu </w:t>
      </w:r>
      <w:proofErr w:type="spellStart"/>
      <w:r>
        <w:rPr>
          <w:i/>
          <w:iCs/>
        </w:rPr>
        <w:t>etal</w:t>
      </w:r>
      <w:proofErr w:type="spellEnd"/>
      <w:r>
        <w:rPr>
          <w:i/>
          <w:iCs/>
        </w:rPr>
        <w:t xml:space="preserve"> in review- add number is paper is accepted in time</w:t>
      </w:r>
      <w:r>
        <w:t xml:space="preserve">), with 167 </w:t>
      </w:r>
      <w:proofErr w:type="spellStart"/>
      <w:r>
        <w:t>Tg</w:t>
      </w:r>
      <w:proofErr w:type="spellEnd"/>
      <w:r>
        <w:t>-C/</w:t>
      </w:r>
      <w:proofErr w:type="spellStart"/>
      <w:r>
        <w:t>yr</w:t>
      </w:r>
      <w:proofErr w:type="spellEnd"/>
      <w:r>
        <w:t xml:space="preserve"> coming from mountain streams alone (</w:t>
      </w:r>
      <w:proofErr w:type="spellStart"/>
      <w:r>
        <w:t>Horgby</w:t>
      </w:r>
      <w:proofErr w:type="spellEnd"/>
      <w:r>
        <w:t xml:space="preserve"> et al., 2019). Despite its incredibly small percentage of the global land surface (0.47%- Raymond et al., 2013), this </w:t>
      </w:r>
      <w:ins w:id="60" w:author="Colin Gleason" w:date="2021-11-08T14:51:00Z">
        <w:r w:rsidR="008319D2">
          <w:t xml:space="preserve">C </w:t>
        </w:r>
      </w:ins>
      <w:r>
        <w:t xml:space="preserve">flux is on par with the total oceanic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uptake rate (Gruber et al., 2019; Horgby et al., 2019) and the global forest carbon uptake rate (Pan et al., 2011). </w:t>
      </w:r>
      <w:del w:id="61" w:author="Colin Gleason" w:date="2021-11-08T14:51:00Z">
        <w:r w:rsidDel="008319D2">
          <w:delText xml:space="preserve">It </w:delText>
        </w:r>
      </w:del>
      <w:ins w:id="62" w:author="Colin Gleason" w:date="2021-11-08T14:51:00Z">
        <w:r w:rsidR="008319D2">
          <w:t>River C evasion</w:t>
        </w:r>
        <w:r w:rsidR="008319D2">
          <w:t xml:space="preserve"> </w:t>
        </w:r>
      </w:ins>
      <w:r>
        <w:t xml:space="preserve">is still relatively poorly constrained (as evident by these studies’ reported uncertainties) but is clearly a critical component of the global carbon cycle. Equation 1 represents this flux given the gas concentration gradient between the water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w:r>
        <w:t xml:space="preserve"> and the air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and the gas exchange velocity </w:t>
      </w:r>
      <w:r>
        <w:rPr>
          <w:i/>
          <w:iCs/>
        </w:rPr>
        <w:t>k</w:t>
      </w:r>
      <w:r>
        <w:t>. Consult Appendix A for variable nomenclature used throughout this study.</w:t>
      </w:r>
    </w:p>
    <w:p w14:paraId="4622EFF2" w14:textId="77777777" w:rsidR="002C7468" w:rsidRDefault="00714C7A">
      <w:pPr>
        <w:pStyle w:val="BodyText"/>
      </w:pPr>
      <m:oMathPara>
        <m:oMathParaPr>
          <m:jc m:val="center"/>
        </m:oMathParaP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e>
          </m:d>
          <m:d>
            <m:dPr>
              <m:ctrlPr>
                <w:rPr>
                  <w:rFonts w:ascii="Cambria Math" w:hAnsi="Cambria Math"/>
                </w:rPr>
              </m:ctrlPr>
            </m:dPr>
            <m:e>
              <m:r>
                <m:rPr>
                  <m:sty m:val="b"/>
                </m:rPr>
                <w:rPr>
                  <w:rFonts w:ascii="Cambria Math" w:hAnsi="Cambria Math"/>
                </w:rPr>
                <m:t>1</m:t>
              </m:r>
            </m:e>
          </m:d>
        </m:oMath>
      </m:oMathPara>
    </w:p>
    <w:p w14:paraId="4622EFF3" w14:textId="1090D022" w:rsidR="002C7468" w:rsidRDefault="00714C7A">
      <w:pPr>
        <w:pStyle w:val="FirstParagraph"/>
      </w:pPr>
      <w:commentRangeStart w:id="63"/>
      <w:r>
        <w:t xml:space="preserve">The structure of equation 1 necessitates that calculations of this flux are highly sensitive to </w:t>
      </w:r>
      <w:del w:id="64" w:author="Colin Gleason" w:date="2021-11-08T14:51:00Z">
        <w:r w:rsidDel="008319D2">
          <w:delText xml:space="preserve">one’s </w:delText>
        </w:r>
      </w:del>
      <w:r>
        <w:t xml:space="preserve">measurements/estimates of </w:t>
      </w:r>
      <w:r>
        <w:rPr>
          <w:i/>
          <w:iCs/>
        </w:rPr>
        <w:t>k</w:t>
      </w:r>
      <w:r>
        <w:t xml:space="preserve"> (Hall &amp; </w:t>
      </w:r>
      <w:proofErr w:type="spellStart"/>
      <w:r>
        <w:t>Ulseth</w:t>
      </w:r>
      <w:proofErr w:type="spellEnd"/>
      <w:r>
        <w:t xml:space="preserve">, 2020). </w:t>
      </w:r>
      <w:del w:id="65" w:author="Colin Gleason" w:date="2021-11-08T14:52:00Z">
        <w:r w:rsidDel="008319D2">
          <w:delText>Even b</w:delText>
        </w:r>
      </w:del>
      <w:ins w:id="66" w:author="Colin Gleason" w:date="2021-11-08T14:52:00Z">
        <w:r w:rsidR="008319D2">
          <w:t>B</w:t>
        </w:r>
      </w:ins>
      <w:r>
        <w:t xml:space="preserve">eyond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emissions, </w:t>
      </w:r>
      <w:del w:id="67" w:author="Colin Gleason" w:date="2021-11-08T14:52:00Z">
        <w:r w:rsidDel="008319D2">
          <w:delText xml:space="preserve">fluvial </w:delText>
        </w:r>
      </w:del>
      <w:r>
        <w:rPr>
          <w:i/>
          <w:iCs/>
        </w:rPr>
        <w:t>k</w:t>
      </w:r>
      <w:r>
        <w:t xml:space="preserve"> for various dissolved gases </w:t>
      </w:r>
      <w:proofErr w:type="gramStart"/>
      <w:r>
        <w:t>are</w:t>
      </w:r>
      <w:proofErr w:type="gramEnd"/>
      <w:r>
        <w:t xml:space="preserve"> of significant importance to aquatic ecologists modeling stream metabolism (e.g. Bernhardt et al., 2018) and water quality engineers modeling river responses to pollutant loadings (</w:t>
      </w:r>
      <w:del w:id="68" w:author="Colin Gleason" w:date="2021-11-08T14:52:00Z">
        <w:r w:rsidDel="008319D2">
          <w:delText xml:space="preserve">among other things- </w:delText>
        </w:r>
      </w:del>
      <w:ins w:id="69" w:author="Colin Gleason" w:date="2021-11-08T14:52:00Z">
        <w:r w:rsidR="008319D2">
          <w:t xml:space="preserve"> </w:t>
        </w:r>
      </w:ins>
      <w:proofErr w:type="spellStart"/>
      <w:r>
        <w:t>Chapra</w:t>
      </w:r>
      <w:proofErr w:type="spellEnd"/>
      <w:r>
        <w:t xml:space="preserve">, 2008). Because of this far-reaching importance, </w:t>
      </w:r>
      <w:r>
        <w:lastRenderedPageBreak/>
        <w:t xml:space="preserve">decades of work have focused on elucidating the physical mechanisms behind </w:t>
      </w:r>
      <w:r>
        <w:rPr>
          <w:i/>
          <w:iCs/>
        </w:rPr>
        <w:t>k</w:t>
      </w:r>
      <w:r>
        <w:t xml:space="preserve"> in oceans and lakes (</w:t>
      </w:r>
      <w:proofErr w:type="spellStart"/>
      <w:r>
        <w:t>Wanninkhof</w:t>
      </w:r>
      <w:proofErr w:type="spellEnd"/>
      <w:r>
        <w:t xml:space="preserve"> et al., 2009 for a review) and, to a lesser extent, fluvial gas exchange (</w:t>
      </w:r>
      <w:ins w:id="70" w:author="Colin Gleason" w:date="2021-11-08T14:52:00Z">
        <w:r w:rsidR="008319D2">
          <w:t xml:space="preserve">see </w:t>
        </w:r>
      </w:ins>
      <w:r>
        <w:t xml:space="preserve">Hall &amp; </w:t>
      </w:r>
      <w:proofErr w:type="spellStart"/>
      <w:r>
        <w:t>Ulseth</w:t>
      </w:r>
      <w:proofErr w:type="spellEnd"/>
      <w:r>
        <w:t>, 2020 for a review).</w:t>
      </w:r>
    </w:p>
    <w:p w14:paraId="4622EFF4" w14:textId="495BD791" w:rsidR="002C7468" w:rsidRDefault="00714C7A">
      <w:pPr>
        <w:pStyle w:val="BodyText"/>
      </w:pPr>
      <w:r>
        <w:t xml:space="preserve">Given that </w:t>
      </w:r>
      <w:commentRangeStart w:id="71"/>
      <w:r>
        <w:t xml:space="preserve">fluvial </w:t>
      </w:r>
      <w:r>
        <w:rPr>
          <w:i/>
          <w:iCs/>
        </w:rPr>
        <w:t>k</w:t>
      </w:r>
      <w:commentRangeEnd w:id="71"/>
      <w:r w:rsidR="008319D2">
        <w:rPr>
          <w:rStyle w:val="CommentReference"/>
        </w:rPr>
        <w:commentReference w:id="71"/>
      </w:r>
      <w:r>
        <w:t xml:space="preserve"> should scale with near-surface turbulence in a turbulent flow (Hall &amp; </w:t>
      </w:r>
      <w:proofErr w:type="spellStart"/>
      <w:r>
        <w:t>Ulseth</w:t>
      </w:r>
      <w:proofErr w:type="spellEnd"/>
      <w:r>
        <w:t xml:space="preserve">, 2020), extensive field and laboratory experiments have converged on the ‘small-eddy model’ as first proposed by Lamont &amp; Scott (1970) </w:t>
      </w:r>
      <w:del w:id="72" w:author="Colin Gleason" w:date="2021-11-08T14:53:00Z">
        <w:r w:rsidDel="008319D2">
          <w:delText>which scales</w:delText>
        </w:r>
      </w:del>
      <w:ins w:id="73" w:author="Colin Gleason" w:date="2021-11-08T14:53:00Z">
        <w:r w:rsidR="008319D2">
          <w:t>to scale</w:t>
        </w:r>
      </w:ins>
      <w:r>
        <w:t xml:space="preserve"> </w:t>
      </w:r>
      <w:r>
        <w:rPr>
          <w:i/>
          <w:iCs/>
        </w:rPr>
        <w:t>k</w:t>
      </w:r>
      <w:r>
        <w:t xml:space="preserve"> via the smallest-scale turbulent eddies (</w:t>
      </w:r>
      <w:proofErr w:type="spellStart"/>
      <w:r>
        <w:t>Katul</w:t>
      </w:r>
      <w:proofErr w:type="spellEnd"/>
      <w:r>
        <w:t xml:space="preserve"> et al., 2018; e.g. </w:t>
      </w:r>
      <w:proofErr w:type="spellStart"/>
      <w:r>
        <w:t>Lorke</w:t>
      </w:r>
      <w:proofErr w:type="spellEnd"/>
      <w:r>
        <w:t xml:space="preserve"> &amp; </w:t>
      </w:r>
      <w:proofErr w:type="spellStart"/>
      <w:r>
        <w:t>Peeters</w:t>
      </w:r>
      <w:proofErr w:type="spellEnd"/>
      <w:r>
        <w:t xml:space="preserve">, 2006; Moog &amp; </w:t>
      </w:r>
      <w:proofErr w:type="spellStart"/>
      <w:r>
        <w:t>Jirka</w:t>
      </w:r>
      <w:proofErr w:type="spellEnd"/>
      <w:r>
        <w:t xml:space="preserve">, 1999b; </w:t>
      </w:r>
      <w:proofErr w:type="spellStart"/>
      <w:r>
        <w:t>Tokoro</w:t>
      </w:r>
      <w:proofErr w:type="spellEnd"/>
      <w:r>
        <w:t xml:space="preserve"> et al., 2008; Vachon et al., 2010; Zappa et al., 2003, 2007). This model is provided as equation 2, where </w:t>
      </w:r>
      <m:oMath>
        <m:r>
          <w:rPr>
            <w:rFonts w:ascii="Cambria Math" w:hAnsi="Cambria Math"/>
          </w:rPr>
          <m:t>ϵ</m:t>
        </m:r>
      </m:oMath>
      <w:r>
        <w:t xml:space="preserve"> is the dissipation rate of near-surface turbulence, </w:t>
      </w:r>
      <m:oMath>
        <m:r>
          <w:rPr>
            <w:rFonts w:ascii="Cambria Math" w:hAnsi="Cambria Math"/>
          </w:rPr>
          <m:t>v</m:t>
        </m:r>
      </m:oMath>
      <w:r>
        <w:t xml:space="preserve"> is the kinematic viscosity, and </w:t>
      </w:r>
      <w:r>
        <w:rPr>
          <w:i/>
          <w:iCs/>
        </w:rPr>
        <w:t>Sc</w:t>
      </w:r>
      <w:r>
        <w:t xml:space="preserve"> is the Schmidt number. To compare across gases and water temperatures, </w:t>
      </w:r>
      <w:r>
        <w:rPr>
          <w:i/>
          <w:iCs/>
        </w:rPr>
        <w:t>k</w:t>
      </w:r>
      <w:r>
        <w:t xml:space="preserve"> is often reported as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where </w:t>
      </w:r>
      <w:r>
        <w:rPr>
          <w:i/>
          <w:iCs/>
        </w:rPr>
        <w:t>k</w:t>
      </w:r>
      <w:r>
        <w:t xml:space="preserve"> is normalized to a Schmidt number of 600 (reflecting a </w:t>
      </w:r>
      <m:oMath>
        <m:sSub>
          <m:sSubPr>
            <m:ctrlPr>
              <w:rPr>
                <w:rFonts w:ascii="Cambria Math" w:hAnsi="Cambria Math"/>
              </w:rPr>
            </m:ctrlPr>
          </m:sSubPr>
          <m:e>
            <m:r>
              <w:rPr>
                <w:rFonts w:ascii="Cambria Math" w:hAnsi="Cambria Math"/>
              </w:rPr>
              <m:t>k</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at 20 degrees Celsius- Hall &amp; Ulseth, 2020). Note that directly measuring </w:t>
      </w:r>
      <m:oMath>
        <m:r>
          <w:rPr>
            <w:rFonts w:ascii="Cambria Math" w:hAnsi="Cambria Math"/>
          </w:rPr>
          <m:t>ϵ</m:t>
        </m:r>
      </m:oMath>
      <w:r>
        <w:t xml:space="preserve"> is non-trivial; therefore, a frequently used model for </w:t>
      </w:r>
      <m:oMath>
        <m:r>
          <w:rPr>
            <w:rFonts w:ascii="Cambria Math" w:hAnsi="Cambria Math"/>
          </w:rPr>
          <m:t>ϵ</m:t>
        </m:r>
      </m:oMath>
      <w:r>
        <w:t xml:space="preserve"> assumes that all turbulence is generated at the bed and transported to the air-water interface via the log-law-of-the-wall (Lorke &amp; Peeters, 2006; Nezu &amp; Nakagawa, 1993).</w:t>
      </w:r>
    </w:p>
    <w:p w14:paraId="4622EFF5" w14:textId="77777777" w:rsidR="002C7468" w:rsidRDefault="00714C7A">
      <w:pPr>
        <w:pStyle w:val="BodyText"/>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c</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vϵ</m:t>
                  </m:r>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2</m:t>
              </m:r>
            </m:e>
          </m:d>
        </m:oMath>
      </m:oMathPara>
    </w:p>
    <w:p w14:paraId="4622EFF6" w14:textId="0E67EA88" w:rsidR="002C7468" w:rsidRDefault="00714C7A">
      <w:pPr>
        <w:pStyle w:val="FirstParagraph"/>
      </w:pPr>
      <w:r>
        <w:t xml:space="preserve">While this model works reasonably well in non-fluvial environments where turbulence production is mostly limited to bottom shear (e.g. </w:t>
      </w:r>
      <w:proofErr w:type="spellStart"/>
      <w:r>
        <w:t>Lorke</w:t>
      </w:r>
      <w:proofErr w:type="spellEnd"/>
      <w:r>
        <w:t xml:space="preserve"> &amp; </w:t>
      </w:r>
      <w:proofErr w:type="spellStart"/>
      <w:r>
        <w:t>Peeters</w:t>
      </w:r>
      <w:proofErr w:type="spellEnd"/>
      <w:r>
        <w:t xml:space="preserve">, 2006; Zappa et al., 2007), there is considerable uncertainty in how it applies to fluvial systems. In particular, there is uncertainty as to which models are most appropriate at different locations along the stream-to-river continuum given that river hydraulics change predictably along a river’s longitudinal profile (Wang et al., 2021). In small and steep headwaters, ‘bubble-mediated gas exchange’ in whitewater might lead </w:t>
      </w:r>
      <w:r>
        <w:lastRenderedPageBreak/>
        <w:t xml:space="preserve">to substantially elevated </w:t>
      </w:r>
      <w:r>
        <w:rPr>
          <w:i/>
          <w:iCs/>
        </w:rPr>
        <w:t>k</w:t>
      </w:r>
      <w:r>
        <w:t xml:space="preserve"> where bedload is large and general channel roughness is extremely high (Maurice et al., 2017; </w:t>
      </w:r>
      <w:proofErr w:type="spellStart"/>
      <w:r>
        <w:t>Ulseth</w:t>
      </w:r>
      <w:proofErr w:type="spellEnd"/>
      <w:r>
        <w:t xml:space="preserve"> et al., 2019). </w:t>
      </w:r>
      <w:del w:id="74" w:author="Colin Gleason" w:date="2021-11-08T14:54:00Z">
        <w:r w:rsidDel="006E7E5F">
          <w:delText>At the other end of the stream-to-river continuum (t</w:delText>
        </w:r>
      </w:del>
      <w:ins w:id="75" w:author="Colin Gleason" w:date="2021-11-08T14:54:00Z">
        <w:r w:rsidR="006E7E5F">
          <w:t xml:space="preserve">However, </w:t>
        </w:r>
      </w:ins>
      <w:del w:id="76" w:author="Colin Gleason" w:date="2021-11-08T14:54:00Z">
        <w:r w:rsidDel="006E7E5F">
          <w:delText xml:space="preserve">he largest rivers draining the continents), </w:delText>
        </w:r>
      </w:del>
      <w:r>
        <w:t>relatively little attention has been paid to gas exchange</w:t>
      </w:r>
      <w:ins w:id="77" w:author="Colin Gleason" w:date="2021-11-08T14:54:00Z">
        <w:r w:rsidR="006E7E5F">
          <w:t xml:space="preserve"> </w:t>
        </w:r>
        <w:r w:rsidR="006E7E5F" w:rsidRPr="006E7E5F">
          <w:t>in the largest rivers draining the continents</w:t>
        </w:r>
      </w:ins>
      <w:r>
        <w:t xml:space="preserve">. The handful of existing field studies of large-river </w:t>
      </w:r>
      <w:r>
        <w:rPr>
          <w:i/>
          <w:iCs/>
        </w:rPr>
        <w:t>k</w:t>
      </w:r>
      <w:r>
        <w:t xml:space="preserve"> suggest that </w:t>
      </w:r>
      <w:r>
        <w:rPr>
          <w:i/>
          <w:iCs/>
        </w:rPr>
        <w:t>k</w:t>
      </w:r>
      <w:r>
        <w:t xml:space="preserve"> </w:t>
      </w:r>
      <w:del w:id="78" w:author="Colin Gleason" w:date="2021-11-08T14:54:00Z">
        <w:r w:rsidDel="006E7E5F">
          <w:delText>begins to b</w:delText>
        </w:r>
      </w:del>
      <w:ins w:id="79" w:author="Colin Gleason" w:date="2021-11-08T14:54:00Z">
        <w:r w:rsidR="006E7E5F">
          <w:t>is</w:t>
        </w:r>
      </w:ins>
      <w:del w:id="80" w:author="Colin Gleason" w:date="2021-11-08T14:54:00Z">
        <w:r w:rsidDel="006E7E5F">
          <w:delText>e</w:delText>
        </w:r>
      </w:del>
      <w:r>
        <w:t xml:space="preserve"> influenced by wind shear once the water surface is less protected, though little else is well-established (Alin et al., 2011; Beaulieu et al., 2012; Wang et al., 2021). Other workers have noted that laboratory and field observations suggest </w:t>
      </w:r>
      <w:del w:id="81" w:author="Colin Gleason" w:date="2021-11-08T14:55:00Z">
        <w:r w:rsidDel="006E7E5F">
          <w:delText xml:space="preserve">small-roughness </w:delText>
        </w:r>
      </w:del>
      <w:r>
        <w:t>open channel flows</w:t>
      </w:r>
      <w:ins w:id="82" w:author="Colin Gleason" w:date="2021-11-08T14:55:00Z">
        <w:r w:rsidR="006E7E5F">
          <w:t xml:space="preserve"> with small bed roughness</w:t>
        </w:r>
      </w:ins>
      <w:r>
        <w:t xml:space="preserve"> (generally big rivers) do not exhibit homogeneous surface dissipation at their air-water interface (Moog &amp; </w:t>
      </w:r>
      <w:proofErr w:type="spellStart"/>
      <w:r>
        <w:t>Jirka</w:t>
      </w:r>
      <w:proofErr w:type="spellEnd"/>
      <w:r>
        <w:t xml:space="preserve">, 1999a; </w:t>
      </w:r>
      <w:proofErr w:type="spellStart"/>
      <w:r>
        <w:t>Talke</w:t>
      </w:r>
      <w:proofErr w:type="spellEnd"/>
      <w:r>
        <w:t xml:space="preserve"> et al., 2013). Moog &amp; </w:t>
      </w:r>
      <w:proofErr w:type="spellStart"/>
      <w:r>
        <w:t>Jirka</w:t>
      </w:r>
      <w:proofErr w:type="spellEnd"/>
      <w:r>
        <w:t xml:space="preserve"> (1999a) proposed a conceptual ‘chainsaw model’, where large, depth-scale eddies transport small eddies to the interface, but the small eddies are responsible for the actual gas evasion that occurs at this interface. Finally, another approach </w:t>
      </w:r>
      <w:del w:id="83" w:author="Colin Gleason" w:date="2021-11-08T14:55:00Z">
        <w:r w:rsidDel="006E7E5F">
          <w:delText>proposed regardless of one’s location along the stream-to-river continuum</w:delText>
        </w:r>
      </w:del>
      <w:ins w:id="84" w:author="Colin Gleason" w:date="2021-11-08T14:55:00Z">
        <w:r w:rsidR="006E7E5F">
          <w:t>applicable across river size</w:t>
        </w:r>
      </w:ins>
      <w:r>
        <w:t xml:space="preserve"> is to model </w:t>
      </w:r>
      <w:r>
        <w:rPr>
          <w:i/>
          <w:iCs/>
        </w:rPr>
        <w:t>k</w:t>
      </w:r>
      <w:r>
        <w:t xml:space="preserve"> via ‘form-drag shear’ (i.e. total stream power per unit mass water). This normalized stream power captures the bulk frictional resistance via channel banks, meanders, bars, etc. that is unique to fluvial systems (Moog &amp; </w:t>
      </w:r>
      <w:proofErr w:type="spellStart"/>
      <w:r>
        <w:t>Jirka</w:t>
      </w:r>
      <w:proofErr w:type="spellEnd"/>
      <w:r>
        <w:t xml:space="preserve">, 1999b). Authors have since shown that this model can reasonably predict </w:t>
      </w:r>
      <w:r>
        <w:rPr>
          <w:i/>
          <w:iCs/>
        </w:rPr>
        <w:t>k</w:t>
      </w:r>
      <w:r>
        <w:t xml:space="preserve"> in rivers (Raymond et al., 2012; </w:t>
      </w:r>
      <w:proofErr w:type="spellStart"/>
      <w:r>
        <w:t>Ulseth</w:t>
      </w:r>
      <w:proofErr w:type="spellEnd"/>
      <w:r>
        <w:t xml:space="preserve"> et al., 2019; Wang et al., 2021), however</w:t>
      </w:r>
      <w:ins w:id="85" w:author="Colin Gleason" w:date="2021-11-08T14:55:00Z">
        <w:r w:rsidR="006E7E5F">
          <w:t>,</w:t>
        </w:r>
      </w:ins>
      <w:r>
        <w:t xml:space="preserve"> it requires estimates of </w:t>
      </w:r>
      <w:del w:id="86" w:author="Colin Gleason" w:date="2021-11-08T14:55:00Z">
        <w:r w:rsidDel="006E7E5F">
          <w:delText xml:space="preserve">the </w:delText>
        </w:r>
      </w:del>
      <w:r>
        <w:t>mean flow velocity and therefore can introduce additional uncertainties.</w:t>
      </w:r>
    </w:p>
    <w:p w14:paraId="4622EFF7" w14:textId="6281010B" w:rsidR="002C7468" w:rsidRDefault="00714C7A">
      <w:pPr>
        <w:pStyle w:val="BodyText"/>
      </w:pPr>
      <w:r>
        <w:t xml:space="preserve">Taken in aggregate, our theoretical understanding of fluvial gas exchange is </w:t>
      </w:r>
      <w:del w:id="87" w:author="Colin Gleason" w:date="2021-11-08T14:56:00Z">
        <w:r w:rsidDel="006E7E5F">
          <w:delText xml:space="preserve">likely </w:delText>
        </w:r>
      </w:del>
      <w:r>
        <w:t xml:space="preserve">limited by a dearth of field-measured fluvial </w:t>
      </w:r>
      <w:r>
        <w:rPr>
          <w:i/>
          <w:iCs/>
        </w:rPr>
        <w:t>k</w:t>
      </w:r>
      <w:r>
        <w:t xml:space="preserve">, particularly in large rivers where direct measurements are difficult. Wang et al. (2021) attempted to address this by simulating </w:t>
      </w:r>
      <w:r>
        <w:rPr>
          <w:i/>
          <w:iCs/>
        </w:rPr>
        <w:t>k</w:t>
      </w:r>
      <w:r>
        <w:t xml:space="preserve"> in 35 reasonably sized rivers </w:t>
      </w:r>
      <w:r>
        <w:lastRenderedPageBreak/>
        <w:t xml:space="preserve">(widths ranging from 0.23–349m) using a stream metabolism model (Appling et al., 2018) and in situ dissolved oxygen (DO) datasets to implicitly solve for </w:t>
      </w:r>
      <w:r>
        <w:rPr>
          <w:i/>
          <w:iCs/>
        </w:rPr>
        <w:t>k</w:t>
      </w:r>
      <w:r>
        <w:t xml:space="preserve">. They found that equation 2, coupled with </w:t>
      </w:r>
      <m:oMath>
        <m:r>
          <w:rPr>
            <w:rFonts w:ascii="Cambria Math" w:hAnsi="Cambria Math"/>
          </w:rPr>
          <m:t>ϵ</m:t>
        </m:r>
      </m:oMath>
      <w:r>
        <w:t xml:space="preserve"> modeled via the log-law-of-the-wall, is valid in their simulated rivers and that </w:t>
      </w:r>
      <w:proofErr w:type="spellStart"/>
      <w:r>
        <w:rPr>
          <w:i/>
          <w:iCs/>
        </w:rPr>
        <w:t>k</w:t>
      </w:r>
      <w:r>
        <w:t>~streamflow</w:t>
      </w:r>
      <w:proofErr w:type="spellEnd"/>
      <w:r>
        <w:t xml:space="preserve"> relationships break down in large rivers. However, their simulated rivers were limited by a lack of direct hydraulic measurements and had to rely on models to estimate river depth and velocity, introducing additional uncertainty. Further, they did not assess model fit in very steep systems (</w:t>
      </w:r>
      <w:proofErr w:type="spellStart"/>
      <w:r>
        <w:t>Ulseth</w:t>
      </w:r>
      <w:proofErr w:type="spellEnd"/>
      <w:r>
        <w:t xml:space="preserve"> et al., 2019) and sto</w:t>
      </w:r>
      <w:commentRangeStart w:id="88"/>
      <w:r>
        <w:t>pped short of parsing out hydraulic explanations for their results</w:t>
      </w:r>
      <w:commentRangeEnd w:id="88"/>
      <w:r w:rsidR="006E7E5F">
        <w:rPr>
          <w:rStyle w:val="CommentReference"/>
        </w:rPr>
        <w:commentReference w:id="88"/>
      </w:r>
      <w:r>
        <w:t>.</w:t>
      </w:r>
      <w:commentRangeEnd w:id="63"/>
      <w:r w:rsidR="008318AB">
        <w:rPr>
          <w:rStyle w:val="CommentReference"/>
        </w:rPr>
        <w:commentReference w:id="63"/>
      </w:r>
    </w:p>
    <w:p w14:paraId="4622EFF8" w14:textId="585712C5" w:rsidR="002C7468" w:rsidRDefault="00714C7A">
      <w:pPr>
        <w:pStyle w:val="BodyText"/>
      </w:pPr>
      <w:commentRangeStart w:id="89"/>
      <w:commentRangeStart w:id="90"/>
      <w:r>
        <w:t xml:space="preserve">All of these mechanistic uncertainties are then propagated through upscaling workflows when biogeochemists predict </w:t>
      </w:r>
      <w:r>
        <w:rPr>
          <w:i/>
          <w:iCs/>
        </w:rPr>
        <w:t>k</w:t>
      </w:r>
      <w:r>
        <w:t xml:space="preserve"> across thousands of rivers </w:t>
      </w:r>
      <w:commentRangeEnd w:id="89"/>
      <w:r w:rsidR="006E7E5F">
        <w:rPr>
          <w:rStyle w:val="CommentReference"/>
        </w:rPr>
        <w:commentReference w:id="89"/>
      </w:r>
      <w:r>
        <w:t>(</w:t>
      </w:r>
      <w:proofErr w:type="spellStart"/>
      <w:r>
        <w:t>e.g</w:t>
      </w:r>
      <w:proofErr w:type="spellEnd"/>
      <w:r>
        <w:t xml:space="preserve"> Borges et al., 2015; </w:t>
      </w:r>
      <w:proofErr w:type="spellStart"/>
      <w:r>
        <w:t>Horgby</w:t>
      </w:r>
      <w:proofErr w:type="spellEnd"/>
      <w:r>
        <w:t xml:space="preserve"> et al., 2019; </w:t>
      </w:r>
      <w:proofErr w:type="spellStart"/>
      <w:r>
        <w:t>Lauerwald</w:t>
      </w:r>
      <w:proofErr w:type="spellEnd"/>
      <w:r>
        <w:t xml:space="preserve"> et al., 2015; Raymond et al., 2013)</w:t>
      </w:r>
      <w:ins w:id="91" w:author="Colin Gleason" w:date="2021-11-08T14:58:00Z">
        <w:r w:rsidR="006E7E5F">
          <w:t>, most often</w:t>
        </w:r>
      </w:ins>
      <w:r>
        <w:t xml:space="preserve"> via equation 1 coupled with hydraulic geometry (HG). HG is the scaling relationships between streamflow and river channel hydraulics (Gleason, 2015; Leopold &amp; Maddock, 1953) that allow biogeochemists to predict river depth and velocity from streamflow models and/or </w:t>
      </w:r>
      <w:proofErr w:type="spellStart"/>
      <w:r>
        <w:t>streamgauges</w:t>
      </w:r>
      <w:proofErr w:type="spellEnd"/>
      <w:del w:id="92" w:author="Colin Gleason" w:date="2021-11-08T14:58:00Z">
        <w:r w:rsidDel="006E7E5F">
          <w:delText xml:space="preserve"> </w:delText>
        </w:r>
      </w:del>
      <w:r>
        <w:t>. It is currently not well understood how sensitive global estimates of fluvial gas evasion are to the specific HG model that is employed by the worker. Further, these approaches rely on either in situ discharge records or modeled streamflow which further contributes uncertainty. This is all exacerbated in ungauged basins that cover large areas, especially in the carbon-rich Arctic inland waters, where little in situ information is available and fieldwork is impractical (Gleason &amp; Durand, 2020).</w:t>
      </w:r>
      <w:commentRangeEnd w:id="90"/>
      <w:r w:rsidR="006E7E5F">
        <w:rPr>
          <w:rStyle w:val="CommentReference"/>
        </w:rPr>
        <w:commentReference w:id="90"/>
      </w:r>
    </w:p>
    <w:p w14:paraId="4622EFF9" w14:textId="4CEAD6D7" w:rsidR="002C7468" w:rsidRDefault="00714C7A">
      <w:pPr>
        <w:pStyle w:val="BodyText"/>
      </w:pPr>
      <w:r>
        <w:t>A</w:t>
      </w:r>
      <w:commentRangeStart w:id="93"/>
      <w:r>
        <w:t xml:space="preserve"> potential alternative to this upscaling approach is to directly est</w:t>
      </w:r>
      <w:commentRangeEnd w:id="93"/>
      <w:r w:rsidR="006E7E5F">
        <w:rPr>
          <w:rStyle w:val="CommentReference"/>
        </w:rPr>
        <w:commentReference w:id="93"/>
      </w:r>
      <w:r>
        <w:t xml:space="preserve">imate a river’s hydraulic properties </w:t>
      </w:r>
      <w:commentRangeStart w:id="94"/>
      <w:r>
        <w:t xml:space="preserve">(and thus </w:t>
      </w:r>
      <w:r>
        <w:rPr>
          <w:i/>
          <w:iCs/>
        </w:rPr>
        <w:t>k</w:t>
      </w:r>
      <w:r>
        <w:t>)</w:t>
      </w:r>
      <w:commentRangeEnd w:id="94"/>
      <w:r w:rsidR="006E7E5F">
        <w:rPr>
          <w:rStyle w:val="CommentReference"/>
        </w:rPr>
        <w:commentReference w:id="94"/>
      </w:r>
      <w:r>
        <w:t xml:space="preserve"> from remote sensing (RS) data. Remote sensing of river hydraulics is a burgeoning subfield within remote sensing of hydrology, often in service of remote sensing of </w:t>
      </w:r>
      <w:r>
        <w:lastRenderedPageBreak/>
        <w:t>river discharge (RSQ- Gleason &amp; Durand, 2020). This is accomplished via two general approaches: ‘gauged’ methods which rely on in situ river data to calibrate</w:t>
      </w:r>
      <w:commentRangeStart w:id="95"/>
      <w:r>
        <w:t xml:space="preserve"> </w:t>
      </w:r>
      <w:del w:id="96" w:author="Colin Gleason" w:date="2021-11-08T15:00:00Z">
        <w:r w:rsidDel="006E7E5F">
          <w:delText>one’s</w:delText>
        </w:r>
      </w:del>
      <w:commentRangeEnd w:id="95"/>
      <w:r w:rsidR="006E7E5F">
        <w:rPr>
          <w:rStyle w:val="CommentReference"/>
        </w:rPr>
        <w:commentReference w:id="95"/>
      </w:r>
      <w:del w:id="97" w:author="Colin Gleason" w:date="2021-11-08T15:00:00Z">
        <w:r w:rsidDel="006E7E5F">
          <w:delText xml:space="preserve"> </w:delText>
        </w:r>
      </w:del>
      <w:ins w:id="98" w:author="Colin Gleason" w:date="2021-11-08T15:00:00Z">
        <w:r w:rsidR="006E7E5F">
          <w:t>a</w:t>
        </w:r>
        <w:r w:rsidR="006E7E5F">
          <w:t xml:space="preserve"> </w:t>
        </w:r>
      </w:ins>
      <w:r>
        <w:t>method to the river(s) at hand and ‘ungauged’ techniques which focus on hydraulic generalizability in the service of merely improving existing knowledge in data-poor domains (Gleason &amp; Durand, 2020). Many, but not all, of these ungauged approaches are developed in the context of the upcoming NASA/CNES/UKSA/CSA Surface Water and Ocean Topography (SWOT) satellite mission. SWOT is expected to launch in 2022 and provide the world’s first global measurements of water surface extent and elevation at novel temporal resolutions. SWOT is a wide swath radar interferometer and will sample rivers every 1 to 7 days per 21 day repeat cycle and will measure rivers wider than 100m with a goal of expanding this to rivers at least 50m wide (Biancamaria et al., 2016). A decade of SWOT work has explored the multi-parameter problem of estimating the river hydraulic paramete</w:t>
      </w:r>
      <w:commentRangeStart w:id="99"/>
      <w:r>
        <w:t xml:space="preserve">rs of roughness and bathymetry from remote sensing to produce the SWOT discharge product (e.g. Andreadis et al., 2020; Brinkerhoff et al., 2020; </w:t>
      </w:r>
      <w:proofErr w:type="spellStart"/>
      <w:r>
        <w:t>Brisset</w:t>
      </w:r>
      <w:proofErr w:type="spellEnd"/>
      <w:r>
        <w:t xml:space="preserve"> et al., 2018; Durand et al., 2014; Garambois et al., 2020; Garambois &amp; Monnier, 2015; Gleason et al., 2014; Hagemann et al., 2017; Larnier et al., 2020; Oubanas et al., 2018).</w:t>
      </w:r>
      <w:commentRangeEnd w:id="99"/>
      <w:r w:rsidR="006E7E5F">
        <w:rPr>
          <w:rStyle w:val="CommentReference"/>
        </w:rPr>
        <w:commentReference w:id="99"/>
      </w:r>
    </w:p>
    <w:p w14:paraId="4622EFFA" w14:textId="0343DC8F" w:rsidR="002C7468" w:rsidRDefault="00714C7A">
      <w:pPr>
        <w:pStyle w:val="BodyText"/>
      </w:pPr>
      <w:commentRangeStart w:id="100"/>
      <w:r>
        <w:t>Once SWOT launches, there will be a massive trove of high-temporal-resolution hydraulics measurements of the world’s largest river surfaces, as well as established techniques to infer streamflow from those measurements.</w:t>
      </w:r>
      <w:commentRangeEnd w:id="100"/>
      <w:r w:rsidR="008318AB">
        <w:rPr>
          <w:rStyle w:val="CommentReference"/>
        </w:rPr>
        <w:commentReference w:id="100"/>
      </w:r>
      <w:r>
        <w:t xml:space="preserve"> Given the uncertainties and limited field measurements of river </w:t>
      </w:r>
      <w:r>
        <w:rPr>
          <w:i/>
          <w:iCs/>
        </w:rPr>
        <w:t>k</w:t>
      </w:r>
      <w:r>
        <w:t xml:space="preserve"> as described above, the SWOT measurements will hopefully also prove transformative in elucidating the spatiotemporal dynamics of gas exchange. However, in order to make sense of SWOT data for these purposes,</w:t>
      </w:r>
      <w:del w:id="101" w:author="Colin Gleason" w:date="2021-11-08T15:06:00Z">
        <w:r w:rsidDel="008318AB">
          <w:delText xml:space="preserve"> a method must first be developed </w:delText>
        </w:r>
      </w:del>
      <w:ins w:id="102" w:author="Colin Gleason" w:date="2021-11-08T15:06:00Z">
        <w:r w:rsidR="008318AB">
          <w:t xml:space="preserve"> we need a method </w:t>
        </w:r>
      </w:ins>
      <w:r>
        <w:t xml:space="preserve">that can ingest </w:t>
      </w:r>
      <w:r>
        <w:lastRenderedPageBreak/>
        <w:t xml:space="preserve">SWOT data and return reasonable estimates of the gas exchange velocity solely from those data. In this context, we borrow tools from fluvial geomorphology and the SWOT discharge algorithms to answer the following questions: 1) can we leverage the unique geomorphology of the large rivers that SWOT will observe to develop a physically-based gas evasion model unique to these rivers? And 2) can we then exploit the findings from this analysis to develop a novel methodology that predicts this physically-based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(and its explicit uncertainty) solely using SWOT observations?</w:t>
      </w:r>
    </w:p>
    <w:p w14:paraId="4622EFFB" w14:textId="3B319924" w:rsidR="002C7468" w:rsidDel="008318AB" w:rsidRDefault="00714C7A">
      <w:pPr>
        <w:pStyle w:val="BodyText"/>
        <w:rPr>
          <w:del w:id="103" w:author="Colin Gleason" w:date="2021-11-08T15:07:00Z"/>
        </w:rPr>
      </w:pPr>
      <w:r>
        <w:t xml:space="preserve">We name the RS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algorithm BIKER, or the ‘Bayesian Inference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Evasion Rate’ and it requires no in situ inputs of any kind (although in situ data can be ingested and will improve results). We validate BIKER on 47 SWOT-observable rivers from around the world using hydraulic models to produce SWOT-like data (as SWOT has not yet launched). We also quantify BIKER’s sensitivity to the expected SWOT measurement errors on 16 of those rivers: while SWOT data represent a sea change in inland water monitoring, it is expected to have an approximately 10cm error in water surface elevation (Biancamaria et al., 2016) as well as river width errors</w:t>
      </w:r>
      <w:ins w:id="104" w:author="Colin Gleason" w:date="2021-11-08T15:06:00Z">
        <w:r w:rsidR="008318AB">
          <w:t xml:space="preserve"> of xxx</w:t>
        </w:r>
      </w:ins>
      <w:r>
        <w:t xml:space="preserve"> (Frasson et al., 2021). Finally, we use previously published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to represent a hypothetical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sensor and compare the bulk carbon efflux from the 47 rivers as calculated using BIKER and previously published in situ techniques for predicting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streamflow.</w:t>
      </w:r>
    </w:p>
    <w:p w14:paraId="4622EFFC" w14:textId="0D5AAE49" w:rsidR="002C7468" w:rsidRDefault="00714C7A" w:rsidP="008318AB">
      <w:pPr>
        <w:pStyle w:val="BodyText"/>
        <w:ind w:firstLine="0"/>
        <w:pPrChange w:id="105" w:author="Colin Gleason" w:date="2021-11-08T15:07:00Z">
          <w:pPr>
            <w:pStyle w:val="Heading2"/>
          </w:pPr>
        </w:pPrChange>
      </w:pPr>
      <w:bookmarkStart w:id="106" w:name="paper-overview"/>
      <w:bookmarkEnd w:id="53"/>
      <w:del w:id="107" w:author="Colin Gleason" w:date="2021-11-08T15:06:00Z">
        <w:r w:rsidDel="008318AB">
          <w:delText>2 Paper overview</w:delText>
        </w:r>
      </w:del>
    </w:p>
    <w:p w14:paraId="4622EFFD" w14:textId="77777777" w:rsidR="002C7468" w:rsidRDefault="00714C7A">
      <w:pPr>
        <w:pStyle w:val="FirstParagraph"/>
      </w:pPr>
      <w:commentRangeStart w:id="108"/>
      <w:r>
        <w:t xml:space="preserve">Following the description of the data used (section 3), this paper is split into two distinct parts: gas-exchange model development and validation (section 4) and BIKER algorithm </w:t>
      </w:r>
      <w:r>
        <w:lastRenderedPageBreak/>
        <w:t>development and validation (section 5). Each section is further split into both methods and results sections, with section 5 fundamentally dependent on section 4. We conclude with a Discussion regarding both sections 4 and 5 (section 6). We also provide a flowchart detailing the entire study as Figure 1.</w:t>
      </w:r>
      <w:commentRangeEnd w:id="108"/>
      <w:r w:rsidR="008318AB">
        <w:rPr>
          <w:rStyle w:val="CommentReference"/>
        </w:rPr>
        <w:commentReference w:id="108"/>
      </w:r>
    </w:p>
    <w:p w14:paraId="4622EFFE" w14:textId="77777777" w:rsidR="002C7468" w:rsidRDefault="00714C7A">
      <w:r>
        <w:rPr>
          <w:noProof/>
        </w:rPr>
        <w:lastRenderedPageBreak/>
        <w:drawing>
          <wp:inline distT="0" distB="0" distL="0" distR="0" wp14:anchorId="4622F14C" wp14:editId="4622F14D">
            <wp:extent cx="5943600" cy="7723120"/>
            <wp:effectExtent l="0" t="0" r="0" b="0"/>
            <wp:docPr id="1" name="Picture" descr="Figure 1: Flowchart detailing entire study. Dashed lines indicate workflow to calculate the observed data that we validate against. See Appendix A for variable nomenclature used in this study."/>
            <wp:cNvGraphicFramePr/>
            <a:graphic xmlns:a="http://schemas.openxmlformats.org/drawingml/2006/main">
              <a:graphicData uri="http://schemas.openxmlformats.org/drawingml/2006/picture">
                <pic:pic xmlns:pic="http://schemas.openxmlformats.org/drawingml/2006/picture">
                  <pic:nvPicPr>
                    <pic:cNvPr id="0" name="Picture" descr="cache/flowchart.jpg"/>
                    <pic:cNvPicPr>
                      <a:picLocks noChangeAspect="1" noChangeArrowheads="1"/>
                    </pic:cNvPicPr>
                  </pic:nvPicPr>
                  <pic:blipFill>
                    <a:blip r:embed="rId12"/>
                    <a:stretch>
                      <a:fillRect/>
                    </a:stretch>
                  </pic:blipFill>
                  <pic:spPr bwMode="auto">
                    <a:xfrm>
                      <a:off x="0" y="0"/>
                      <a:ext cx="5943600" cy="7723120"/>
                    </a:xfrm>
                    <a:prstGeom prst="rect">
                      <a:avLst/>
                    </a:prstGeom>
                    <a:noFill/>
                    <a:ln w="9525">
                      <a:noFill/>
                      <a:headEnd/>
                      <a:tailEnd/>
                    </a:ln>
                  </pic:spPr>
                </pic:pic>
              </a:graphicData>
            </a:graphic>
          </wp:inline>
        </w:drawing>
      </w:r>
    </w:p>
    <w:p w14:paraId="4622EFFF" w14:textId="77777777" w:rsidR="002C7468" w:rsidRDefault="00714C7A">
      <w:pPr>
        <w:pStyle w:val="ImageCaption"/>
      </w:pPr>
      <w:r>
        <w:lastRenderedPageBreak/>
        <w:t>Figure 1: Flowchart detailing entire study. Dashed lines indicate workflow to calculate the observed data that we validate against. See Appendix A for variable nomenclature used in this study.</w:t>
      </w:r>
    </w:p>
    <w:p w14:paraId="4622F000" w14:textId="77777777" w:rsidR="002C7468" w:rsidRDefault="00714C7A">
      <w:pPr>
        <w:pStyle w:val="Heading2"/>
      </w:pPr>
      <w:bookmarkStart w:id="109" w:name="data"/>
      <w:bookmarkEnd w:id="106"/>
      <w:r>
        <w:t>3 Data</w:t>
      </w:r>
    </w:p>
    <w:p w14:paraId="4622F001" w14:textId="77777777" w:rsidR="002C7468" w:rsidRDefault="00714C7A">
      <w:pPr>
        <w:pStyle w:val="FirstParagraph"/>
      </w:pPr>
      <w:r>
        <w:t>Numerous datasets were used in this study. Please see Figure 2 for a map of the approximate locations for the data used in this study.</w:t>
      </w:r>
    </w:p>
    <w:p w14:paraId="4622F002" w14:textId="77777777" w:rsidR="002C7468" w:rsidRDefault="00714C7A">
      <w:r>
        <w:rPr>
          <w:noProof/>
        </w:rPr>
        <w:drawing>
          <wp:inline distT="0" distB="0" distL="0" distR="0" wp14:anchorId="4622F14E" wp14:editId="4622F14F">
            <wp:extent cx="5943600" cy="2435191"/>
            <wp:effectExtent l="0" t="0" r="0" b="0"/>
            <wp:docPr id="2" name="Picture" descr="Figure 2: Map of the 47 hydraulic models and 1 timeseries of CO2 samples used in this study. Note that hydraulic model locations are approximate as some of the models are not geo-referenced. Not mapped here, but also used, are over 170,000 discrete measurements of river channel hydraulics from across the continental United States (Brinkerhoff et al. 2019) and 763 gas exchange velocity measurements (Table S1)."/>
            <wp:cNvGraphicFramePr/>
            <a:graphic xmlns:a="http://schemas.openxmlformats.org/drawingml/2006/main">
              <a:graphicData uri="http://schemas.openxmlformats.org/drawingml/2006/picture">
                <pic:pic xmlns:pic="http://schemas.openxmlformats.org/drawingml/2006/picture">
                  <pic:nvPicPr>
                    <pic:cNvPr id="0" name="Picture" descr="cache/maps/map_fin.jpg"/>
                    <pic:cNvPicPr>
                      <a:picLocks noChangeAspect="1" noChangeArrowheads="1"/>
                    </pic:cNvPicPr>
                  </pic:nvPicPr>
                  <pic:blipFill>
                    <a:blip r:embed="rId13"/>
                    <a:stretch>
                      <a:fillRect/>
                    </a:stretch>
                  </pic:blipFill>
                  <pic:spPr bwMode="auto">
                    <a:xfrm>
                      <a:off x="0" y="0"/>
                      <a:ext cx="5943600" cy="2435191"/>
                    </a:xfrm>
                    <a:prstGeom prst="rect">
                      <a:avLst/>
                    </a:prstGeom>
                    <a:noFill/>
                    <a:ln w="9525">
                      <a:noFill/>
                      <a:headEnd/>
                      <a:tailEnd/>
                    </a:ln>
                  </pic:spPr>
                </pic:pic>
              </a:graphicData>
            </a:graphic>
          </wp:inline>
        </w:drawing>
      </w:r>
    </w:p>
    <w:p w14:paraId="4622F003" w14:textId="77777777" w:rsidR="002C7468" w:rsidRDefault="00714C7A">
      <w:pPr>
        <w:pStyle w:val="ImageCaption"/>
      </w:pPr>
      <w:r>
        <w:t>Figure 2: Map of the 47 hydraulic models and 1 timeseries of CO2 samples used in this study. Note that hydraulic model locations are approximate as some of the models are not geo-referenced. Not mapped here, but also used, are over 170,000 discrete measurements of river channel hydraulics from across the continental United States (Brinkerhoff et al. 2019) and 763 gas exchange velocity measurements (Table S1).</w:t>
      </w:r>
    </w:p>
    <w:p w14:paraId="4622F004" w14:textId="77777777" w:rsidR="002C7468" w:rsidRDefault="00714C7A">
      <w:pPr>
        <w:pStyle w:val="BodyText"/>
      </w:pPr>
      <w:r>
        <w:t xml:space="preserve">Gas exchange theory (section 4) is explored using multiple datasets where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was measured directly and/or collected from the literature. In total, there are 763 measurements of </w:t>
      </w:r>
      <w:r>
        <w:lastRenderedPageBreak/>
        <w:t xml:space="preserve">stream hydraulics and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This is, to our knowledge, the largest collection of field-measured river and stream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701 of these measurements were previously collected from other studies by Raymond et al. (2012) and Ulseth et al. (2019). The remaining measurements were added by us but measured by Churchill et al. (1964) and Owens et al. (1964). See Table S1 for a complete list of the studies that collected these measurements.</w:t>
      </w:r>
    </w:p>
    <w:p w14:paraId="4622F005" w14:textId="77777777" w:rsidR="002C7468" w:rsidRDefault="00714C7A">
      <w:pPr>
        <w:pStyle w:val="BodyText"/>
      </w:pPr>
      <w:r>
        <w:t xml:space="preserve">To quantify our geomorphic assumptions for SWOT rivers (section 4.1), we additionally use a previously published compilation of field hydraulics measurements (Brinkerhoff et al., 2019). These were originally made to calibrate United States Geological Survey (USGS) </w:t>
      </w:r>
      <w:proofErr w:type="spellStart"/>
      <w:r>
        <w:t>streamgauge</w:t>
      </w:r>
      <w:proofErr w:type="spellEnd"/>
      <w:r>
        <w:t xml:space="preserve"> rating curves. That dataset contains over 530,000 unique measurements of river channel velocity, width, and discharge from across the continental United States. Ultimately, this dataset was filtered down to 172316 discrete measurements for this study (see Text S1 for our filtering protocol).</w:t>
      </w:r>
    </w:p>
    <w:p w14:paraId="4622F006" w14:textId="77777777" w:rsidR="002C7468" w:rsidRDefault="00714C7A">
      <w:pPr>
        <w:pStyle w:val="BodyText"/>
      </w:pPr>
      <w:r>
        <w:t xml:space="preserve">BIKER validation (section 4) was performed on 47 SWOT-simulated rivers. Because SWOT has yet to launch, it is standard practice to benchmark SWOT-related algorithms on “SWOT-like” data. These simulated rivers are simply river-reach-averaged hydraulic model outputs where the water surface heights, slopes, and widths are labelled as RS observations and are used as the sole inputs to BIKER. Here, we use 47/51 rivers collected by Frasson et al. (2021) and Durand et al. (2016). These are the two benchmarking studies that have explored RSQ algorithm performance for the SWOT mission. The approximate locations of these rivers are plotted in Figure 1, and please consult both of those papers for all of the hydraulic model specifications. Ultimately, the 47 rivers are spread across the United States, France, Italy, the </w:t>
      </w:r>
      <w:r>
        <w:lastRenderedPageBreak/>
        <w:t>United Kingdom, and Bangladesh. We omit three models from Durand et al. (2016) because they lack enough hydraulic information to calculate the mean flow depth, which is necessary for algorithm validation (section 5.1.2). These are two models for different sections of the Saint Lawrence River in Canada and one for the Tanana River in Alaska, United States.</w:t>
      </w:r>
    </w:p>
    <w:p w14:paraId="4622F007" w14:textId="77777777" w:rsidR="002C7468" w:rsidRDefault="00714C7A">
      <w:pPr>
        <w:pStyle w:val="BodyText"/>
      </w:pPr>
      <w:r>
        <w:t>To assess the influence of SWOT’s implicit measurement error on BIKER performance, we use the error model developed by Durand et al. (2020) and implemented on 16/47 of the rivers by Frasson et al. (2021). Error in SWOT measurements will come from both the error tolerances intrinsic in the satellite data product as well as radar layover error. Layover error is the phenomenon when radar returns from different places arrive at the sensor at the same time, leading to taller landscape features appearing closer to the sensor than shorter landscape features that are the same horizontal distance from the sensor (Durand et al., 2020). Width errors due to poor water classification are ignored as they were in Frasson et al. (2021). Frasson et al. (2021) tested a suite of measurement error scenarios, however here we test only their ‘full uncertainty scenario’ that most closely represents the measurement errors likely to be implicit in SWOT data.</w:t>
      </w:r>
    </w:p>
    <w:p w14:paraId="4622F008" w14:textId="77777777" w:rsidR="002C7468" w:rsidRDefault="00714C7A">
      <w:pPr>
        <w:pStyle w:val="BodyText"/>
      </w:pPr>
      <w:r>
        <w:t xml:space="preserve">For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and carbon efflux calculations (section 5.1.3), we use 26 bi-weekly dissolved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samples made by Beaulieu et al. (2012) at one location in the Ohio River for one calender year from 2008-2009 (Figure S1). Note that this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for the Ohio River only but was applied to all rivers (which includes multiple sections of the Ohio River). Because we are exclusively interested in the relative differences between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and not the raw fluxes themselves, any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representative of SWOT-observable rivers was deemed acceptable for this validation exercise.</w:t>
      </w:r>
    </w:p>
    <w:p w14:paraId="4622F009" w14:textId="77777777" w:rsidR="002C7468" w:rsidRDefault="00714C7A">
      <w:pPr>
        <w:pStyle w:val="Heading2"/>
      </w:pPr>
      <w:bookmarkStart w:id="110" w:name="X3fc5ef3d908d3778dae67664e5ec00e3dd3b95d"/>
      <w:bookmarkEnd w:id="109"/>
      <w:r>
        <w:lastRenderedPageBreak/>
        <w:t>4 Hydraulic geometry in large rivers and predicting fluvial gas exchange velocity</w:t>
      </w:r>
    </w:p>
    <w:p w14:paraId="4622F00A" w14:textId="77777777" w:rsidR="002C7468" w:rsidRDefault="00714C7A">
      <w:pPr>
        <w:pStyle w:val="FirstParagraph"/>
      </w:pPr>
      <w:r>
        <w:t xml:space="preserve">Given that </w:t>
      </w:r>
      <w:r>
        <w:rPr>
          <w:i/>
          <w:iCs/>
        </w:rPr>
        <w:t>k</w:t>
      </w:r>
      <w:r>
        <w:t xml:space="preserve"> can only be directly measured via a known gas concentration gradient, eddy-covariance measurements, or tracer additions to the stream (Hall &amp; </w:t>
      </w:r>
      <w:proofErr w:type="spellStart"/>
      <w:r>
        <w:t>Ulseth</w:t>
      </w:r>
      <w:proofErr w:type="spellEnd"/>
      <w:r>
        <w:t xml:space="preserve">, 2020), SWOT data will not provide the necessary parameters to directly measure </w:t>
      </w:r>
      <w:r>
        <w:rPr>
          <w:i/>
          <w:iCs/>
        </w:rPr>
        <w:t>k</w:t>
      </w:r>
      <w:r>
        <w:t xml:space="preserve">. Further, these techniques are entirely infeasible at the global scale where our goal with BIKER is primarily to better understand spatiotemporal patterns of </w:t>
      </w:r>
      <w:r>
        <w:rPr>
          <w:i/>
          <w:iCs/>
        </w:rPr>
        <w:t>k</w:t>
      </w:r>
      <w:r>
        <w:t xml:space="preserve"> rather than obtain absolute measurements of it. Therefore, we need a simple yet physically-based model for </w:t>
      </w:r>
      <w:r>
        <w:rPr>
          <w:i/>
          <w:iCs/>
        </w:rPr>
        <w:t>k</w:t>
      </w:r>
      <w:r>
        <w:t xml:space="preserve"> to directly relate channel hydraulics to gas exchange in the large rivers that SWOT will measure. We hypothesize that this can be done by leveraging the unique geomorphology of the very wide rivers that SWOT will observe. In this section, we develop and test process-based models for </w:t>
      </w:r>
      <w:r>
        <w:rPr>
          <w:i/>
          <w:iCs/>
        </w:rPr>
        <w:t>k</w:t>
      </w:r>
      <w:r>
        <w:t>, selecting one that is then implemented within BIKER (section 5).</w:t>
      </w:r>
    </w:p>
    <w:p w14:paraId="4622F00B" w14:textId="77777777" w:rsidR="002C7468" w:rsidRDefault="00714C7A">
      <w:pPr>
        <w:pStyle w:val="Heading3"/>
      </w:pPr>
      <w:bookmarkStart w:id="111" w:name="section-4-methods"/>
      <w:r>
        <w:t>4.1 Section 4 methods</w:t>
      </w:r>
    </w:p>
    <w:p w14:paraId="4622F00C" w14:textId="77777777" w:rsidR="002C7468" w:rsidRDefault="00714C7A">
      <w:pPr>
        <w:pStyle w:val="FirstParagraph"/>
      </w:pPr>
      <w:r>
        <w:t>Rivers and streams change predictably along their longitudinal profile from headwater to ocean. In general, as river size increases, channels become more rectangular, their shapes elongate (becoming wider quicker than they become deeper) and their hydraulic radii begin to approximate their mean flow depth, i.e.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(Leopold &amp; Maddock, 1953). This is a common assumption in hydraulic and geomorphic modeling of large rivers, and occurs in 89% of our SWOT-observable river measurements but only 65% of non-SWOT observable river measurements (see Text S1 for how we arrived at these numbers). These channels are often referred to as ‘hydraulically-wide’.</w:t>
      </w:r>
    </w:p>
    <w:p w14:paraId="4622F00D" w14:textId="77777777" w:rsidR="002C7468" w:rsidRDefault="00714C7A">
      <w:pPr>
        <w:pStyle w:val="BodyText"/>
      </w:pPr>
      <w:r>
        <w:lastRenderedPageBreak/>
        <w:t xml:space="preserve">Assuming that all SWOT-observable rivers are hydraulically-wide, we test the performance of four models for predicting </w:t>
      </w:r>
      <w:r>
        <w:rPr>
          <w:i/>
          <w:iCs/>
        </w:rPr>
        <w:t>k</w:t>
      </w:r>
      <w:r>
        <w:t xml:space="preserve"> in hydraulically-wide channels. We test two conceptual models for gas evasion (both </w:t>
      </w:r>
      <w:proofErr w:type="spellStart"/>
      <w:r>
        <w:t>descrbied</w:t>
      </w:r>
      <w:proofErr w:type="spellEnd"/>
      <w:r>
        <w:t xml:space="preserve"> in the Introduction): the ‘small-eddy’ model (Lamont &amp; Scott, 1970- section 4.1.1) and the ‘chainsaw’ model (Moog &amp; </w:t>
      </w:r>
      <w:proofErr w:type="spellStart"/>
      <w:r>
        <w:t>Jirka</w:t>
      </w:r>
      <w:proofErr w:type="spellEnd"/>
      <w:r>
        <w:t>, 1999a- section 4.1.2). We also test two different models for the turbulent dissipation rate (also described in the Introduction): the log-law-of-the-wall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sub>
        </m:sSub>
      </m:oMath>
      <w:r>
        <w:t>) and form-drag dissipation (Moog &amp; Jirka, 1999b) (</w:t>
      </w:r>
      <m:oMath>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m:t>
            </m:r>
          </m:sub>
        </m:sSub>
      </m:oMath>
      <w:r>
        <w:t>). While the complete model derivations for sections 4.1.1 and 4.1.2 are provided in Text S2, the broad goal was to reduce the equations down to their fundamental parameters, identifying which terms are SWOT observable and limiting the number of terms not directly measurable via SWOT.</w:t>
      </w:r>
    </w:p>
    <w:p w14:paraId="4622F00E" w14:textId="77777777" w:rsidR="002C7468" w:rsidRDefault="00714C7A">
      <w:pPr>
        <w:pStyle w:val="BodyText"/>
      </w:pPr>
      <w:r>
        <w:t xml:space="preserve">Next, all models are empirically tested on the dataset described in Section 3 after filtering for measurements made in hydraulically-wide channels (section 4.2). This was defined here as those whose hydraulic radius was within 1% of their mean flow depth. Note that, to account for different water temperatures and gases used in measuring </w:t>
      </w:r>
      <w:r>
        <w:rPr>
          <w:i/>
          <w:iCs/>
        </w:rPr>
        <w:t>k</w:t>
      </w:r>
      <w:r>
        <w:t>, all data are normalized to a Schmidt number of 600 (i.e.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is standard practice. All told, this amounts to 166 direct measurements of hydraulically-wide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to test with.</w:t>
      </w:r>
    </w:p>
    <w:p w14:paraId="4622F00F" w14:textId="77777777" w:rsidR="002C7468" w:rsidRDefault="00714C7A">
      <w:pPr>
        <w:pStyle w:val="Heading4"/>
      </w:pPr>
      <w:bookmarkStart w:id="112" w:name="small-eddy-model-for-gas-evasion"/>
      <w:r>
        <w:t>4.1.1 ‘Small-eddy’ model for gas evasion</w:t>
      </w:r>
    </w:p>
    <w:p w14:paraId="4622F010" w14:textId="77777777" w:rsidR="002C7468" w:rsidRDefault="00714C7A">
      <w:pPr>
        <w:pStyle w:val="FirstParagraph"/>
      </w:pPr>
      <w:r>
        <w:t xml:space="preserve">First, we derive equations starting from the small-eddy model (equation 2) for hydraulically-wide channels. If we assume the log-law-of-the-wall model for </w:t>
      </w:r>
      <m:oMath>
        <m:r>
          <w:rPr>
            <w:rFonts w:ascii="Cambria Math" w:hAnsi="Cambria Math"/>
          </w:rPr>
          <m:t>ϵ</m:t>
        </m:r>
      </m:oMath>
      <w:r>
        <w:t xml:space="preserve"> (see Appendix A for its calculation), simplify equation 2 using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and finally solve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statistical </w:t>
      </w:r>
      <w:r>
        <w:lastRenderedPageBreak/>
        <w:t xml:space="preserve">parameter </w:t>
      </w:r>
      <m:oMath>
        <m:r>
          <w:rPr>
            <w:rFonts w:ascii="Cambria Math" w:hAnsi="Cambria Math"/>
          </w:rPr>
          <m:t>α</m:t>
        </m:r>
      </m:oMath>
      <w:r>
        <w:t xml:space="preserve">, we eventually arrive at equation 3. If we do the same but via the form-drag model for dissipation and statistical parameter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we arrive at equation 4. </w:t>
      </w:r>
      <m:oMath>
        <m:acc>
          <m:accPr>
            <m:chr m:val="‾"/>
            <m:ctrlPr>
              <w:rPr>
                <w:rFonts w:ascii="Cambria Math" w:hAnsi="Cambria Math"/>
              </w:rPr>
            </m:ctrlPr>
          </m:accPr>
          <m:e>
            <m:r>
              <w:rPr>
                <w:rFonts w:ascii="Cambria Math" w:hAnsi="Cambria Math"/>
              </w:rPr>
              <m:t>U</m:t>
            </m:r>
          </m:e>
        </m:acc>
      </m:oMath>
      <w:r>
        <w:t xml:space="preserve"> refers to mean flow velocity.</w:t>
      </w:r>
    </w:p>
    <w:p w14:paraId="4622F011" w14:textId="77777777" w:rsidR="002C7468" w:rsidRDefault="00752599">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3</m:t>
              </m:r>
              <m:r>
                <m:rPr>
                  <m:sty m:val="p"/>
                </m:rPr>
                <w:rPr>
                  <w:rFonts w:ascii="Cambria Math" w:hAnsi="Cambria Math"/>
                </w:rPr>
                <m:t>/</m:t>
              </m:r>
              <m:r>
                <w:rPr>
                  <w:rFonts w:ascii="Cambria Math" w:hAnsi="Cambria Math"/>
                </w:rPr>
                <m:t>8</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d>
            <m:dPr>
              <m:ctrlPr>
                <w:rPr>
                  <w:rFonts w:ascii="Cambria Math" w:hAnsi="Cambria Math"/>
                </w:rPr>
              </m:ctrlPr>
            </m:dPr>
            <m:e>
              <m:r>
                <m:rPr>
                  <m:sty m:val="b"/>
                </m:rPr>
                <w:rPr>
                  <w:rFonts w:ascii="Cambria Math" w:hAnsi="Cambria Math"/>
                </w:rPr>
                <m:t>3</m:t>
              </m:r>
            </m:e>
          </m:d>
        </m:oMath>
      </m:oMathPara>
    </w:p>
    <w:p w14:paraId="4622F012" w14:textId="77777777" w:rsidR="002C7468" w:rsidRDefault="00752599">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d>
            <m:dPr>
              <m:ctrlPr>
                <w:rPr>
                  <w:rFonts w:ascii="Cambria Math" w:hAnsi="Cambria Math"/>
                </w:rPr>
              </m:ctrlPr>
            </m:dPr>
            <m:e>
              <m:r>
                <m:rPr>
                  <m:sty m:val="b"/>
                </m:rPr>
                <w:rPr>
                  <w:rFonts w:ascii="Cambria Math" w:hAnsi="Cambria Math"/>
                </w:rPr>
                <m:t>4</m:t>
              </m:r>
            </m:e>
          </m:d>
        </m:oMath>
      </m:oMathPara>
    </w:p>
    <w:p w14:paraId="4622F013" w14:textId="77777777" w:rsidR="002C7468" w:rsidRDefault="00714C7A">
      <w:pPr>
        <w:pStyle w:val="FirstParagraph"/>
      </w:pPr>
      <w:r>
        <w:t>Equations 3 and 4 thus define gas exchange velocity solely as a function of water surface slope and mean flow depth or mean flow velocity. This is theoretically valid only in a hydraulically-wide channel.</w:t>
      </w:r>
    </w:p>
    <w:p w14:paraId="4622F014" w14:textId="77777777" w:rsidR="002C7468" w:rsidRDefault="00714C7A">
      <w:pPr>
        <w:pStyle w:val="Heading4"/>
      </w:pPr>
      <w:bookmarkStart w:id="113" w:name="chainsaw-model-for-gas-evasion"/>
      <w:bookmarkEnd w:id="112"/>
      <w:r>
        <w:t>4.1.2 ‘Chainsaw’ model for gas evasion</w:t>
      </w:r>
    </w:p>
    <w:p w14:paraId="4622F015" w14:textId="77777777" w:rsidR="002C7468" w:rsidRDefault="00714C7A">
      <w:pPr>
        <w:pStyle w:val="FirstParagraph"/>
      </w:pPr>
      <w:r>
        <w:t xml:space="preserve">As mentioned in the Introduction, Moog &amp; </w:t>
      </w:r>
      <w:proofErr w:type="spellStart"/>
      <w:r>
        <w:t>Jirka</w:t>
      </w:r>
      <w:proofErr w:type="spellEnd"/>
      <w:r>
        <w:t xml:space="preserve"> (1999a) noted that laboratory observations suggest small-roughness open-channel flows do not exhibit homogeneous surface dissipation at their air-water interfaces. Under this guise, their chainsaw model extends the small eddy model by limiting surface dissipation to only ‘active zones’ within which a homogeneous dissipation rate occurs and the small-eddy model is valid. The fraction of the interface that are active zones is proportional to the larger, depth-scale eddies via the so-called ‘</w:t>
      </w:r>
      <w:proofErr w:type="gramStart"/>
      <w:r>
        <w:t>Reynolds</w:t>
      </w:r>
      <w:proofErr w:type="gramEnd"/>
      <w:r>
        <w:t xml:space="preserve"> shear number’. This means that if the entire interface is treated as an active zone, the model would simply reduce to the small-eddy model. This is hypothetically useful in low-turbulence flows where a relative lack of large-scale eddies effectively ‘filter out’ the number of small-eddies that actually reach the interface and lead to gas exchange (</w:t>
      </w:r>
      <w:proofErr w:type="spellStart"/>
      <w:r>
        <w:t>Talke</w:t>
      </w:r>
      <w:proofErr w:type="spellEnd"/>
      <w:r>
        <w:t xml:space="preserve"> et al., 2013).</w:t>
      </w:r>
    </w:p>
    <w:p w14:paraId="4622F016" w14:textId="77777777" w:rsidR="002C7468" w:rsidRDefault="00714C7A">
      <w:pPr>
        <w:pStyle w:val="BodyText"/>
      </w:pPr>
      <w:r>
        <w:t xml:space="preserve">In the context of BIKER, we chose to test this model because large, SWOT-observable rivers are generally the smoothest, least-turbulent flows along the stream-to-river continuum. </w:t>
      </w:r>
      <w:r>
        <w:lastRenderedPageBreak/>
        <w:t xml:space="preserve">Further, to our knowledge the chainsaw model has never been empirically tested in predicting </w:t>
      </w:r>
      <w:r>
        <w:rPr>
          <w:i/>
          <w:iCs/>
        </w:rPr>
        <w:t>k</w:t>
      </w:r>
      <w:r>
        <w:t>, aside from confirming that large-scale eddies differentially move turbulence to the surface in a hydraulically-wide river (</w:t>
      </w:r>
      <w:proofErr w:type="spellStart"/>
      <w:r>
        <w:t>Talke</w:t>
      </w:r>
      <w:proofErr w:type="spellEnd"/>
      <w:r>
        <w:t xml:space="preserve"> et al., 2013). To do this, we impose a hydraulically-wide channel on the chainsaw model just like we did in section 4.1.1 and arrive at equation 5 (with statistical coefficient </w:t>
      </w:r>
      <m:oMath>
        <m:r>
          <w:rPr>
            <w:rFonts w:ascii="Cambria Math" w:hAnsi="Cambria Math"/>
          </w:rPr>
          <m:t>β</m:t>
        </m:r>
      </m:oMath>
      <w:r>
        <w:t xml:space="preserve">). The result is identical to the hydraulically-wide small-eddy model (equation 3), except for the exponents which are both steeper. Equation 6 reflects the same derivation, but via the form-drag model for dissipation and statistical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p>
    <w:p w14:paraId="4622F017" w14:textId="77777777" w:rsidR="002C7468" w:rsidRDefault="00752599">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11</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5</m:t>
              </m:r>
            </m:e>
          </m:d>
        </m:oMath>
      </m:oMathPara>
    </w:p>
    <w:p w14:paraId="4622F018" w14:textId="77777777" w:rsidR="002C7468" w:rsidRDefault="00752599">
      <w:pPr>
        <w:pStyle w:val="FirstParagraph"/>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d>
            <m:dPr>
              <m:ctrlPr>
                <w:rPr>
                  <w:rFonts w:ascii="Cambria Math" w:hAnsi="Cambria Math"/>
                </w:rPr>
              </m:ctrlPr>
            </m:dPr>
            <m:e>
              <m:r>
                <m:rPr>
                  <m:sty m:val="b"/>
                </m:rPr>
                <w:rPr>
                  <w:rFonts w:ascii="Cambria Math" w:hAnsi="Cambria Math"/>
                </w:rPr>
                <m:t>6</m:t>
              </m:r>
            </m:e>
          </m:d>
        </m:oMath>
      </m:oMathPara>
    </w:p>
    <w:p w14:paraId="4622F019" w14:textId="77777777" w:rsidR="002C7468" w:rsidRDefault="00714C7A">
      <w:pPr>
        <w:pStyle w:val="FirstParagraph"/>
      </w:pPr>
      <w:r>
        <w:t xml:space="preserve">We now have four different models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hydraulically-wide rivers, each with a different set of assumptions and parameters but all defined as functions of the water surface slope and other hydraulic terms that are not directly measurable via SWOT. All four models are summarized in Table 1.</w:t>
      </w:r>
    </w:p>
    <w:p w14:paraId="4622F01A" w14:textId="77777777" w:rsidR="002C7468" w:rsidRDefault="00714C7A">
      <w:pPr>
        <w:pStyle w:val="BodyText"/>
      </w:pPr>
      <w:r>
        <w:rPr>
          <w:i/>
          <w:iCs/>
        </w:rPr>
        <w:t xml:space="preserve">Table 1: Four physically-based models for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rPr>
          <w:i/>
          <w:iCs/>
        </w:rPr>
        <w:t xml:space="preserve"> each derived under a different set of mass transport assumptions but all valid in hydraulically-wide rivers. Their derivations are outlined in sections 4.1.1 and 4.1.2 and their empirical tests are shown in section 4.2.</w:t>
      </w:r>
    </w:p>
    <w:tbl>
      <w:tblPr>
        <w:tblW w:w="5000" w:type="pct"/>
        <w:tblLook w:val="0020" w:firstRow="1" w:lastRow="0" w:firstColumn="0" w:lastColumn="0" w:noHBand="0" w:noVBand="0"/>
      </w:tblPr>
      <w:tblGrid>
        <w:gridCol w:w="1850"/>
        <w:gridCol w:w="2677"/>
        <w:gridCol w:w="2058"/>
        <w:gridCol w:w="1332"/>
        <w:gridCol w:w="1443"/>
      </w:tblGrid>
      <w:tr w:rsidR="002C7468" w14:paraId="4622F020" w14:textId="77777777">
        <w:trPr>
          <w:tblHeader/>
        </w:trPr>
        <w:tc>
          <w:tcPr>
            <w:tcW w:w="0" w:type="auto"/>
          </w:tcPr>
          <w:p w14:paraId="4622F01B" w14:textId="77777777" w:rsidR="002C7468" w:rsidRDefault="00714C7A">
            <w:pPr>
              <w:pStyle w:val="Compact"/>
              <w:jc w:val="left"/>
            </w:pPr>
            <w:r>
              <w:rPr>
                <w:b/>
                <w:bCs/>
              </w:rPr>
              <w:t>Description</w:t>
            </w:r>
          </w:p>
        </w:tc>
        <w:tc>
          <w:tcPr>
            <w:tcW w:w="0" w:type="auto"/>
          </w:tcPr>
          <w:p w14:paraId="4622F01C" w14:textId="77777777" w:rsidR="002C7468" w:rsidRDefault="00714C7A">
            <w:pPr>
              <w:pStyle w:val="Compact"/>
              <w:jc w:val="left"/>
            </w:pPr>
            <w:r>
              <w:rPr>
                <w:b/>
                <w:bCs/>
              </w:rPr>
              <w:t>Equation</w:t>
            </w:r>
          </w:p>
        </w:tc>
        <w:tc>
          <w:tcPr>
            <w:tcW w:w="0" w:type="auto"/>
          </w:tcPr>
          <w:p w14:paraId="4622F01D" w14:textId="77777777" w:rsidR="002C7468" w:rsidRDefault="00714C7A">
            <w:pPr>
              <w:pStyle w:val="Compact"/>
              <w:jc w:val="left"/>
            </w:pPr>
            <w:r>
              <w:rPr>
                <w:b/>
                <w:bCs/>
              </w:rPr>
              <w:t>References</w:t>
            </w:r>
          </w:p>
        </w:tc>
        <w:tc>
          <w:tcPr>
            <w:tcW w:w="0" w:type="auto"/>
          </w:tcPr>
          <w:p w14:paraId="4622F01E" w14:textId="77777777" w:rsidR="002C7468" w:rsidRDefault="00714C7A">
            <w:pPr>
              <w:pStyle w:val="Compact"/>
              <w:jc w:val="left"/>
            </w:pPr>
            <w:r>
              <w:rPr>
                <w:b/>
                <w:bCs/>
              </w:rPr>
              <w:t>Empirical test</w:t>
            </w:r>
          </w:p>
        </w:tc>
        <w:tc>
          <w:tcPr>
            <w:tcW w:w="0" w:type="auto"/>
          </w:tcPr>
          <w:p w14:paraId="4622F01F" w14:textId="77777777" w:rsidR="002C7468" w:rsidRDefault="00714C7A">
            <w:pPr>
              <w:pStyle w:val="Compact"/>
              <w:jc w:val="left"/>
            </w:pPr>
            <w:r>
              <w:rPr>
                <w:b/>
                <w:bCs/>
              </w:rPr>
              <w:t xml:space="preserve">Empirical fit via </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r>
      <w:tr w:rsidR="002C7468" w14:paraId="4622F026" w14:textId="77777777">
        <w:tc>
          <w:tcPr>
            <w:tcW w:w="0" w:type="auto"/>
          </w:tcPr>
          <w:p w14:paraId="4622F021" w14:textId="77777777" w:rsidR="002C7468" w:rsidRDefault="00714C7A">
            <w:pPr>
              <w:pStyle w:val="Compact"/>
              <w:jc w:val="left"/>
            </w:pPr>
            <w:r>
              <w:t>Small-eddy, log-law-of-the-wall</w:t>
            </w:r>
          </w:p>
        </w:tc>
        <w:tc>
          <w:tcPr>
            <w:tcW w:w="0" w:type="auto"/>
          </w:tcPr>
          <w:p w14:paraId="4622F022" w14:textId="77777777" w:rsidR="002C7468" w:rsidRDefault="00752599">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3</m:t>
                    </m:r>
                    <m:r>
                      <m:rPr>
                        <m:sty m:val="p"/>
                      </m:rPr>
                      <w:rPr>
                        <w:rFonts w:ascii="Cambria Math" w:hAnsi="Cambria Math"/>
                      </w:rPr>
                      <m:t>/</m:t>
                    </m:r>
                    <m:r>
                      <w:rPr>
                        <w:rFonts w:ascii="Cambria Math" w:hAnsi="Cambria Math"/>
                      </w:rPr>
                      <m:t>8</m:t>
                    </m:r>
                  </m:sup>
                </m:sSup>
                <m:sSup>
                  <m:sSupPr>
                    <m:ctrlPr>
                      <w:rPr>
                        <w:rFonts w:ascii="Cambria Math" w:hAnsi="Cambria Math"/>
                      </w:rPr>
                    </m:ctrlPr>
                  </m:sSupPr>
                  <m:e>
                    <m:r>
                      <w:rPr>
                        <w:rFonts w:ascii="Cambria Math" w:hAnsi="Cambria Math"/>
                      </w:rPr>
                      <m:t>H</m:t>
                    </m:r>
                  </m:e>
                  <m:sup>
                    <m:r>
                      <w:rPr>
                        <w:rFonts w:ascii="Cambria Math" w:hAnsi="Cambria Math"/>
                      </w:rPr>
                      <m:t>1</m:t>
                    </m:r>
                    <m:r>
                      <m:rPr>
                        <m:sty m:val="p"/>
                      </m:rPr>
                      <w:rPr>
                        <w:rFonts w:ascii="Cambria Math" w:hAnsi="Cambria Math"/>
                      </w:rPr>
                      <m:t>/</m:t>
                    </m:r>
                    <m:r>
                      <w:rPr>
                        <w:rFonts w:ascii="Cambria Math" w:hAnsi="Cambria Math"/>
                      </w:rPr>
                      <m:t>8</m:t>
                    </m:r>
                  </m:sup>
                </m:sSup>
              </m:oMath>
            </m:oMathPara>
          </w:p>
        </w:tc>
        <w:tc>
          <w:tcPr>
            <w:tcW w:w="0" w:type="auto"/>
          </w:tcPr>
          <w:p w14:paraId="4622F023" w14:textId="77777777" w:rsidR="002C7468" w:rsidRDefault="00714C7A">
            <w:pPr>
              <w:pStyle w:val="Compact"/>
              <w:jc w:val="left"/>
            </w:pPr>
            <w:r>
              <w:t>Lamont &amp; Scott (1970); log-law-of-the-wall</w:t>
            </w:r>
          </w:p>
        </w:tc>
        <w:tc>
          <w:tcPr>
            <w:tcW w:w="0" w:type="auto"/>
          </w:tcPr>
          <w:p w14:paraId="4622F024" w14:textId="77777777" w:rsidR="002C7468" w:rsidRDefault="00714C7A">
            <w:pPr>
              <w:pStyle w:val="Compact"/>
              <w:jc w:val="left"/>
            </w:pPr>
            <w:r>
              <w:t>Figure 3a</w:t>
            </w:r>
          </w:p>
        </w:tc>
        <w:tc>
          <w:tcPr>
            <w:tcW w:w="0" w:type="auto"/>
          </w:tcPr>
          <w:p w14:paraId="4622F025" w14:textId="77777777" w:rsidR="002C7468" w:rsidRDefault="00714C7A">
            <w:pPr>
              <w:pStyle w:val="Compact"/>
              <w:jc w:val="left"/>
            </w:pPr>
            <w:r>
              <w:t>0.61</w:t>
            </w:r>
          </w:p>
        </w:tc>
      </w:tr>
      <w:tr w:rsidR="002C7468" w14:paraId="4622F02C" w14:textId="77777777">
        <w:tc>
          <w:tcPr>
            <w:tcW w:w="0" w:type="auto"/>
          </w:tcPr>
          <w:p w14:paraId="4622F027" w14:textId="77777777" w:rsidR="002C7468" w:rsidRDefault="00714C7A">
            <w:pPr>
              <w:pStyle w:val="Compact"/>
              <w:jc w:val="left"/>
            </w:pPr>
            <w:r>
              <w:lastRenderedPageBreak/>
              <w:t>Small-eddy, form-drag dissipation</w:t>
            </w:r>
          </w:p>
        </w:tc>
        <w:tc>
          <w:tcPr>
            <w:tcW w:w="0" w:type="auto"/>
          </w:tcPr>
          <w:p w14:paraId="4622F028" w14:textId="77777777" w:rsidR="002C7468" w:rsidRDefault="00752599">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acc>
                          <m:accPr>
                            <m:chr m:val="‾"/>
                            <m:ctrlPr>
                              <w:rPr>
                                <w:rFonts w:ascii="Cambria Math" w:hAnsi="Cambria Math"/>
                              </w:rPr>
                            </m:ctrlPr>
                          </m:accPr>
                          <m:e>
                            <m:r>
                              <w:rPr>
                                <w:rFonts w:ascii="Cambria Math" w:hAnsi="Cambria Math"/>
                              </w:rPr>
                              <m:t>U</m:t>
                            </m:r>
                          </m:e>
                        </m:acc>
                      </m:e>
                    </m:d>
                  </m:e>
                  <m:sup>
                    <m:r>
                      <w:rPr>
                        <w:rFonts w:ascii="Cambria Math" w:hAnsi="Cambria Math"/>
                      </w:rPr>
                      <m:t>1</m:t>
                    </m:r>
                    <m:r>
                      <m:rPr>
                        <m:sty m:val="p"/>
                      </m:rPr>
                      <w:rPr>
                        <w:rFonts w:ascii="Cambria Math" w:hAnsi="Cambria Math"/>
                      </w:rPr>
                      <m:t>/</m:t>
                    </m:r>
                    <m:r>
                      <w:rPr>
                        <w:rFonts w:ascii="Cambria Math" w:hAnsi="Cambria Math"/>
                      </w:rPr>
                      <m:t>4</m:t>
                    </m:r>
                  </m:sup>
                </m:sSup>
              </m:oMath>
            </m:oMathPara>
          </w:p>
        </w:tc>
        <w:tc>
          <w:tcPr>
            <w:tcW w:w="0" w:type="auto"/>
          </w:tcPr>
          <w:p w14:paraId="4622F029" w14:textId="77777777" w:rsidR="002C7468" w:rsidRDefault="00714C7A">
            <w:pPr>
              <w:pStyle w:val="Compact"/>
              <w:jc w:val="left"/>
            </w:pPr>
            <w:r>
              <w:t xml:space="preserve">Lamont &amp; Scott (1970); Moog &amp; </w:t>
            </w:r>
            <w:proofErr w:type="spellStart"/>
            <w:r>
              <w:t>Jirka</w:t>
            </w:r>
            <w:proofErr w:type="spellEnd"/>
            <w:r>
              <w:t xml:space="preserve"> (1999b)</w:t>
            </w:r>
          </w:p>
        </w:tc>
        <w:tc>
          <w:tcPr>
            <w:tcW w:w="0" w:type="auto"/>
          </w:tcPr>
          <w:p w14:paraId="4622F02A" w14:textId="77777777" w:rsidR="002C7468" w:rsidRDefault="00714C7A">
            <w:pPr>
              <w:pStyle w:val="Compact"/>
              <w:jc w:val="left"/>
            </w:pPr>
            <w:r>
              <w:t>Figure 3c</w:t>
            </w:r>
          </w:p>
        </w:tc>
        <w:tc>
          <w:tcPr>
            <w:tcW w:w="0" w:type="auto"/>
          </w:tcPr>
          <w:p w14:paraId="4622F02B" w14:textId="77777777" w:rsidR="002C7468" w:rsidRDefault="00714C7A">
            <w:pPr>
              <w:pStyle w:val="Compact"/>
              <w:jc w:val="left"/>
            </w:pPr>
            <w:r>
              <w:t>0.63</w:t>
            </w:r>
          </w:p>
        </w:tc>
      </w:tr>
      <w:tr w:rsidR="002C7468" w14:paraId="4622F032" w14:textId="77777777">
        <w:tc>
          <w:tcPr>
            <w:tcW w:w="0" w:type="auto"/>
          </w:tcPr>
          <w:p w14:paraId="4622F02D" w14:textId="77777777" w:rsidR="002C7468" w:rsidRDefault="00714C7A">
            <w:pPr>
              <w:pStyle w:val="Compact"/>
              <w:jc w:val="left"/>
            </w:pPr>
            <w:r>
              <w:t>Chainsaw, log-law-of-the-wall</w:t>
            </w:r>
          </w:p>
        </w:tc>
        <w:tc>
          <w:tcPr>
            <w:tcW w:w="0" w:type="auto"/>
          </w:tcPr>
          <w:p w14:paraId="4622F02E" w14:textId="77777777" w:rsidR="002C7468" w:rsidRDefault="00752599">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r>
                  <w:rPr>
                    <w:rFonts w:ascii="Cambria Math" w:hAnsi="Cambria Math"/>
                  </w:rPr>
                  <m:t>β</m:t>
                </m:r>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9</m:t>
                    </m:r>
                    <m:r>
                      <m:rPr>
                        <m:sty m:val="p"/>
                      </m:rPr>
                      <w:rPr>
                        <w:rFonts w:ascii="Cambria Math" w:hAnsi="Cambria Math"/>
                      </w:rPr>
                      <m:t>/</m:t>
                    </m:r>
                    <m:r>
                      <w:rPr>
                        <w:rFonts w:ascii="Cambria Math" w:hAnsi="Cambria Math"/>
                      </w:rPr>
                      <m:t>16</m:t>
                    </m:r>
                  </m:sup>
                </m:sSup>
                <m:sSup>
                  <m:sSupPr>
                    <m:ctrlPr>
                      <w:rPr>
                        <w:rFonts w:ascii="Cambria Math" w:hAnsi="Cambria Math"/>
                      </w:rPr>
                    </m:ctrlPr>
                  </m:sSupPr>
                  <m:e>
                    <m:r>
                      <w:rPr>
                        <w:rFonts w:ascii="Cambria Math" w:hAnsi="Cambria Math"/>
                      </w:rPr>
                      <m:t>H</m:t>
                    </m:r>
                  </m:e>
                  <m:sup>
                    <m:r>
                      <w:rPr>
                        <w:rFonts w:ascii="Cambria Math" w:hAnsi="Cambria Math"/>
                      </w:rPr>
                      <m:t>11</m:t>
                    </m:r>
                    <m:r>
                      <m:rPr>
                        <m:sty m:val="p"/>
                      </m:rPr>
                      <w:rPr>
                        <w:rFonts w:ascii="Cambria Math" w:hAnsi="Cambria Math"/>
                      </w:rPr>
                      <m:t>/</m:t>
                    </m:r>
                    <m:r>
                      <w:rPr>
                        <w:rFonts w:ascii="Cambria Math" w:hAnsi="Cambria Math"/>
                      </w:rPr>
                      <m:t>16</m:t>
                    </m:r>
                  </m:sup>
                </m:sSup>
              </m:oMath>
            </m:oMathPara>
          </w:p>
        </w:tc>
        <w:tc>
          <w:tcPr>
            <w:tcW w:w="0" w:type="auto"/>
          </w:tcPr>
          <w:p w14:paraId="4622F02F" w14:textId="77777777" w:rsidR="002C7468" w:rsidRDefault="00714C7A">
            <w:pPr>
              <w:pStyle w:val="Compact"/>
              <w:jc w:val="left"/>
            </w:pPr>
            <w:r>
              <w:t xml:space="preserve">Moog &amp; </w:t>
            </w:r>
            <w:proofErr w:type="spellStart"/>
            <w:r>
              <w:t>Jirka</w:t>
            </w:r>
            <w:proofErr w:type="spellEnd"/>
            <w:r>
              <w:t xml:space="preserve"> (1999a); log-law-of-the-wall</w:t>
            </w:r>
          </w:p>
        </w:tc>
        <w:tc>
          <w:tcPr>
            <w:tcW w:w="0" w:type="auto"/>
          </w:tcPr>
          <w:p w14:paraId="4622F030" w14:textId="77777777" w:rsidR="002C7468" w:rsidRDefault="00714C7A">
            <w:pPr>
              <w:pStyle w:val="Compact"/>
              <w:jc w:val="left"/>
            </w:pPr>
            <w:r>
              <w:t>Figure 3b</w:t>
            </w:r>
          </w:p>
        </w:tc>
        <w:tc>
          <w:tcPr>
            <w:tcW w:w="0" w:type="auto"/>
          </w:tcPr>
          <w:p w14:paraId="4622F031" w14:textId="77777777" w:rsidR="002C7468" w:rsidRDefault="00714C7A">
            <w:pPr>
              <w:pStyle w:val="Compact"/>
              <w:jc w:val="left"/>
            </w:pPr>
            <w:r>
              <w:t>0.66</w:t>
            </w:r>
          </w:p>
        </w:tc>
      </w:tr>
      <w:tr w:rsidR="002C7468" w14:paraId="4622F038" w14:textId="77777777">
        <w:tc>
          <w:tcPr>
            <w:tcW w:w="0" w:type="auto"/>
          </w:tcPr>
          <w:p w14:paraId="4622F033" w14:textId="77777777" w:rsidR="002C7468" w:rsidRDefault="00714C7A">
            <w:pPr>
              <w:pStyle w:val="Compact"/>
              <w:jc w:val="left"/>
            </w:pPr>
            <w:r>
              <w:t>Chainsaw, form-drag dissipation</w:t>
            </w:r>
          </w:p>
        </w:tc>
        <w:tc>
          <w:tcPr>
            <w:tcW w:w="0" w:type="auto"/>
          </w:tcPr>
          <w:p w14:paraId="4622F034" w14:textId="77777777" w:rsidR="002C7468" w:rsidRDefault="00752599">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d>
                      <m:dPr>
                        <m:ctrlPr>
                          <w:rPr>
                            <w:rFonts w:ascii="Cambria Math" w:hAnsi="Cambria Math"/>
                          </w:rPr>
                        </m:ctrlPr>
                      </m:dPr>
                      <m:e>
                        <m:r>
                          <w:rPr>
                            <w:rFonts w:ascii="Cambria Math" w:hAnsi="Cambria Math"/>
                          </w:rPr>
                          <m:t>gs</m:t>
                        </m:r>
                      </m:e>
                    </m:d>
                  </m:e>
                  <m:sup>
                    <m:r>
                      <w:rPr>
                        <w:rFonts w:ascii="Cambria Math" w:hAnsi="Cambria Math"/>
                      </w:rPr>
                      <m:t>7</m:t>
                    </m:r>
                    <m:r>
                      <m:rPr>
                        <m:sty m:val="p"/>
                      </m:rPr>
                      <w:rPr>
                        <w:rFonts w:ascii="Cambria Math" w:hAnsi="Cambria Math"/>
                      </w:rPr>
                      <m:t>/</m:t>
                    </m:r>
                    <m:r>
                      <w:rPr>
                        <w:rFonts w:ascii="Cambria Math" w:hAnsi="Cambria Math"/>
                      </w:rPr>
                      <m:t>16</m:t>
                    </m:r>
                  </m:sup>
                </m:sSup>
                <m:sSup>
                  <m:sSupPr>
                    <m:ctrlPr>
                      <w:rPr>
                        <w:rFonts w:ascii="Cambria Math" w:hAnsi="Cambria Math"/>
                      </w:rPr>
                    </m:ctrlPr>
                  </m:sSupPr>
                  <m:e>
                    <m:acc>
                      <m:accPr>
                        <m:chr m:val="‾"/>
                        <m:ctrlPr>
                          <w:rPr>
                            <w:rFonts w:ascii="Cambria Math" w:hAnsi="Cambria Math"/>
                          </w:rPr>
                        </m:ctrlPr>
                      </m:accPr>
                      <m:e>
                        <m:r>
                          <w:rPr>
                            <w:rFonts w:ascii="Cambria Math" w:hAnsi="Cambria Math"/>
                          </w:rPr>
                          <m:t>U</m:t>
                        </m:r>
                      </m:e>
                    </m:acc>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r>
                      <w:rPr>
                        <w:rFonts w:ascii="Cambria Math" w:hAnsi="Cambria Math"/>
                      </w:rPr>
                      <m:t>H</m:t>
                    </m:r>
                  </m:e>
                  <m:sup>
                    <m:r>
                      <w:rPr>
                        <w:rFonts w:ascii="Cambria Math" w:hAnsi="Cambria Math"/>
                      </w:rPr>
                      <m:t>9</m:t>
                    </m:r>
                    <m:r>
                      <m:rPr>
                        <m:sty m:val="p"/>
                      </m:rPr>
                      <w:rPr>
                        <w:rFonts w:ascii="Cambria Math" w:hAnsi="Cambria Math"/>
                      </w:rPr>
                      <m:t>/</m:t>
                    </m:r>
                    <m:r>
                      <w:rPr>
                        <w:rFonts w:ascii="Cambria Math" w:hAnsi="Cambria Math"/>
                      </w:rPr>
                      <m:t>16</m:t>
                    </m:r>
                  </m:sup>
                </m:sSup>
              </m:oMath>
            </m:oMathPara>
          </w:p>
        </w:tc>
        <w:tc>
          <w:tcPr>
            <w:tcW w:w="0" w:type="auto"/>
          </w:tcPr>
          <w:p w14:paraId="4622F035" w14:textId="77777777" w:rsidR="002C7468" w:rsidRDefault="00714C7A">
            <w:pPr>
              <w:pStyle w:val="Compact"/>
              <w:jc w:val="left"/>
            </w:pPr>
            <w:r>
              <w:t xml:space="preserve">Moog &amp; </w:t>
            </w:r>
            <w:proofErr w:type="spellStart"/>
            <w:r>
              <w:t>Jirka</w:t>
            </w:r>
            <w:proofErr w:type="spellEnd"/>
            <w:r>
              <w:t xml:space="preserve"> (1999a); Moog &amp; </w:t>
            </w:r>
            <w:proofErr w:type="spellStart"/>
            <w:r>
              <w:t>Jirka</w:t>
            </w:r>
            <w:proofErr w:type="spellEnd"/>
            <w:r>
              <w:t xml:space="preserve"> (1999b)</w:t>
            </w:r>
          </w:p>
        </w:tc>
        <w:tc>
          <w:tcPr>
            <w:tcW w:w="0" w:type="auto"/>
          </w:tcPr>
          <w:p w14:paraId="4622F036" w14:textId="77777777" w:rsidR="002C7468" w:rsidRDefault="00714C7A">
            <w:pPr>
              <w:pStyle w:val="Compact"/>
              <w:jc w:val="left"/>
            </w:pPr>
            <w:r>
              <w:t>Figure 3d</w:t>
            </w:r>
          </w:p>
        </w:tc>
        <w:tc>
          <w:tcPr>
            <w:tcW w:w="0" w:type="auto"/>
          </w:tcPr>
          <w:p w14:paraId="4622F037" w14:textId="77777777" w:rsidR="002C7468" w:rsidRDefault="00714C7A">
            <w:pPr>
              <w:pStyle w:val="Compact"/>
              <w:jc w:val="left"/>
            </w:pPr>
            <w:r>
              <w:t>0.7</w:t>
            </w:r>
          </w:p>
        </w:tc>
      </w:tr>
    </w:tbl>
    <w:p w14:paraId="4622F039" w14:textId="77777777" w:rsidR="002C7468" w:rsidRDefault="00714C7A">
      <w:pPr>
        <w:pStyle w:val="Heading3"/>
      </w:pPr>
      <w:bookmarkStart w:id="114" w:name="section-3-results"/>
      <w:bookmarkEnd w:id="111"/>
      <w:bookmarkEnd w:id="113"/>
      <w:r>
        <w:t>4.2 Section 3 results</w:t>
      </w:r>
    </w:p>
    <w:p w14:paraId="4622F03A" w14:textId="77777777" w:rsidR="002C7468" w:rsidRDefault="00714C7A">
      <w:pPr>
        <w:pStyle w:val="FirstParagraph"/>
      </w:pPr>
      <w:r>
        <w:t>With equations 3-6 defined, we now empirically test their strength of fit for hydraulically-wide channels via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These results are plotted in Figure 3. Note that Figure 3 axes are plotted in logarithmic space just for visualization: model fit and validation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were calculated in linear space as their models dictate.</w:t>
      </w:r>
    </w:p>
    <w:p w14:paraId="4622F03B" w14:textId="77777777" w:rsidR="002C7468" w:rsidRDefault="00714C7A">
      <w:r>
        <w:rPr>
          <w:noProof/>
        </w:rPr>
        <w:lastRenderedPageBreak/>
        <w:drawing>
          <wp:inline distT="0" distB="0" distL="0" distR="0" wp14:anchorId="4622F150" wp14:editId="4622F151">
            <wp:extent cx="5943600" cy="5349240"/>
            <wp:effectExtent l="0" t="0" r="0" b="0"/>
            <wp:docPr id="3" name="Picture" descr="Figure 3: Empirical testing of four models for predicting gas exchange velocity in hydraulically-wide channels: (a) Small-eddy model with log-law-of-the-wall dissipation. (b) Chainsaw model with log-law-of-the-wall dissipation. (c) Small-eddy model with form-drag dissipation. (d) Chainsaw model with form-drag dissipation. Note that axes are plotted in logarithmic space just for visualization: model fit and validation were calculated in linear space."/>
            <wp:cNvGraphicFramePr/>
            <a:graphic xmlns:a="http://schemas.openxmlformats.org/drawingml/2006/main">
              <a:graphicData uri="http://schemas.openxmlformats.org/drawingml/2006/picture">
                <pic:pic xmlns:pic="http://schemas.openxmlformats.org/drawingml/2006/picture">
                  <pic:nvPicPr>
                    <pic:cNvPr id="0" name="Picture" descr="cache/k600_theory/k600Plot.jpg"/>
                    <pic:cNvPicPr>
                      <a:picLocks noChangeAspect="1" noChangeArrowheads="1"/>
                    </pic:cNvPicPr>
                  </pic:nvPicPr>
                  <pic:blipFill>
                    <a:blip r:embed="rId14"/>
                    <a:stretch>
                      <a:fillRect/>
                    </a:stretch>
                  </pic:blipFill>
                  <pic:spPr bwMode="auto">
                    <a:xfrm>
                      <a:off x="0" y="0"/>
                      <a:ext cx="5943600" cy="5349240"/>
                    </a:xfrm>
                    <a:prstGeom prst="rect">
                      <a:avLst/>
                    </a:prstGeom>
                    <a:noFill/>
                    <a:ln w="9525">
                      <a:noFill/>
                      <a:headEnd/>
                      <a:tailEnd/>
                    </a:ln>
                  </pic:spPr>
                </pic:pic>
              </a:graphicData>
            </a:graphic>
          </wp:inline>
        </w:drawing>
      </w:r>
    </w:p>
    <w:p w14:paraId="4622F03C" w14:textId="77777777" w:rsidR="002C7468" w:rsidRDefault="00714C7A">
      <w:pPr>
        <w:pStyle w:val="ImageCaption"/>
      </w:pPr>
      <w:r>
        <w:t>Figure 3: Empirical testing of four models for predicting gas exchange velocity in hydraulically-wide channels: (a) Small-eddy model with log-law-of-the-wall dissipation. (b) Chainsaw model with log-law-of-the-wall dissipation. (c) Small-eddy model with form-drag dissipation. (d) Chainsaw model with form-drag dissipation. Note that axes are plotted in logarithmic space just for visualization: model fit and validation were calculated in linear space.</w:t>
      </w:r>
    </w:p>
    <w:p w14:paraId="4622F03D" w14:textId="77777777" w:rsidR="002C7468" w:rsidRDefault="00714C7A">
      <w:pPr>
        <w:pStyle w:val="BodyText"/>
      </w:pPr>
      <w:r>
        <w:lastRenderedPageBreak/>
        <w:t xml:space="preserve">Despite reasonable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scores, both small-eddy models produce clearly biased estimates (Figures 3a, 3c). They systematically underestimate lower gas exchange velocities and overestimate higher ones, with the log-law-of-the-wall model (Figure 3a) performing marginally worse both visually and via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(0.61 versus 0.63 for Figure 3c). However, when this model is expanded to account for a differential dissipation rate at the interface via the chainsaw model (equations 5 and 6- Moog &amp; </w:t>
      </w:r>
      <w:proofErr w:type="spellStart"/>
      <w:r>
        <w:t>Jirka</w:t>
      </w:r>
      <w:proofErr w:type="spellEnd"/>
      <w:r>
        <w:t xml:space="preserve">, 1999a), the dynamics are more accurately captured (Figures 3b, 3d)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scores go up appreciably (0.66 and 0.7 for the log-law-of-the-wall and form-drag dissipation, respectively). Modeling dissipation via total form-drag rather than just via bed shear and the log-law-of-the-wall improves model performance. This is likely because the majority of dissipation occurring in rivers comes not just from the streambed, but from bulk form drag via channel walls, bars, and meanders (Moog &amp; </w:t>
      </w:r>
      <w:proofErr w:type="spellStart"/>
      <w:r>
        <w:t>Jirka</w:t>
      </w:r>
      <w:proofErr w:type="spellEnd"/>
      <w:r>
        <w:t xml:space="preserve">, 1999b; Raymond et al., 2012; </w:t>
      </w:r>
      <w:proofErr w:type="spellStart"/>
      <w:r>
        <w:t>Ulseth</w:t>
      </w:r>
      <w:proofErr w:type="spellEnd"/>
      <w:r>
        <w:t xml:space="preserve"> et al., 2019; Wang et al., 2021).</w:t>
      </w:r>
    </w:p>
    <w:p w14:paraId="4622F03E" w14:textId="77777777" w:rsidR="002C7468" w:rsidRDefault="00714C7A">
      <w:pPr>
        <w:pStyle w:val="BodyText"/>
      </w:pPr>
      <w:r>
        <w:t xml:space="preserve">Given the algebraic structure of the small-eddy and chainsaw models, the performance differences observed in Figure 3 are largely due to the exponents applied to the river hydraulic terms (which are described in the subplot x axis labels). While the use of the form-drag dissipation model includes a mean flow velocity term and improves performance, the primary difference between the small-eddy and chainsaw equations is the exponents. Intuitively, this exponent discrepancy indicates that in hydraulically-wide rivers where turbulence is relatively low, large-scale eddies exert a noteworthy influence on surface dissipation rates and that the small-eddy model is not sufficient. It is also worth noting that this is, to our knowledge, the first empirical </w:t>
      </w:r>
      <w:r>
        <w:lastRenderedPageBreak/>
        <w:t>confirmation that the chainsaw model is valid in rivers (at least hydraulically-wide ones). This is elaborated on in section 6.1.</w:t>
      </w:r>
    </w:p>
    <w:p w14:paraId="4622F03F" w14:textId="77777777" w:rsidR="002C7468" w:rsidRDefault="00714C7A">
      <w:pPr>
        <w:pStyle w:val="BodyText"/>
      </w:pPr>
      <w:r>
        <w:t>The success of the chainsaw model in hydraulically-wide channels, and in particular when coupled with the form-drag dissipation model (equation 6, Figure 3d), provides us with a strong physical-model for gas evasion. The river hydraulics terms in equation 6 can either be directly measured or reasonably inferred from SWOT measurements, effectively opening the door for remotely sensing gas exchange. This is explored next.</w:t>
      </w:r>
    </w:p>
    <w:p w14:paraId="4622F040" w14:textId="77777777" w:rsidR="002C7468" w:rsidRDefault="00714C7A">
      <w:pPr>
        <w:pStyle w:val="Heading2"/>
      </w:pPr>
      <w:bookmarkStart w:id="115" w:name="X111d0a0307a5ef2aae72c269927e12c4743b6ac"/>
      <w:bookmarkEnd w:id="110"/>
      <w:bookmarkEnd w:id="114"/>
      <w:r>
        <w:t>5 Exploiting equation 6 to remotely sense gas exchange velocity</w:t>
      </w:r>
    </w:p>
    <w:p w14:paraId="4622F041" w14:textId="77777777" w:rsidR="002C7468" w:rsidRDefault="00714C7A">
      <w:pPr>
        <w:pStyle w:val="FirstParagraph"/>
      </w:pPr>
      <w:r>
        <w:t xml:space="preserve">We have shown that scaling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via equation 6 explains 70% of the variation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hydraulically-wide rivers, which includes nearly all SWOT-observable rivers. Further, equation 6 has only three non-remotely-sensible terms: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mean flow depth, and mean flow velocity. Conveniently, inferring mean flow velocity and mean flow depth from SWOT measurements is a well-established domain for workers estimating streamflow from SWOT. For BIKER, we follow the work developed by Durand et al. (2014), Hagemann et al. (2017), and Brinkerhoff et al. (2020) to infer mean flow velocity and depth from SWOT observations using a modified form of the Manning’s equation for open-channel flow velocity. These papers conceptualize streamflow as a Bayesian remote sensing problem, which we largely follow here to conceptualize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as a Bayesian remote sensing problem that can be solved using SWOT data. First, we detail algorithm development and experimental design (section 5.1) and then we present the validation results (section 5.2).</w:t>
      </w:r>
    </w:p>
    <w:p w14:paraId="4622F042" w14:textId="77777777" w:rsidR="002C7468" w:rsidRDefault="00714C7A">
      <w:pPr>
        <w:pStyle w:val="Heading3"/>
      </w:pPr>
      <w:bookmarkStart w:id="116" w:name="section-5-methods"/>
      <w:r>
        <w:lastRenderedPageBreak/>
        <w:t>5.1 Section 5 methods</w:t>
      </w:r>
    </w:p>
    <w:p w14:paraId="4622F043" w14:textId="77777777" w:rsidR="002C7468" w:rsidRDefault="00714C7A">
      <w:pPr>
        <w:pStyle w:val="Heading4"/>
      </w:pPr>
      <w:bookmarkStart w:id="117" w:name="biker"/>
      <w:r>
        <w:t>5.1.1 BIKER</w:t>
      </w:r>
    </w:p>
    <w:p w14:paraId="4622F044" w14:textId="77777777" w:rsidR="002C7468" w:rsidRDefault="00714C7A">
      <w:pPr>
        <w:pStyle w:val="FirstParagraph"/>
      </w:pPr>
      <w:r>
        <w:t xml:space="preserve">BIKER, and Bayesian inference in general, starts from Bayes rule (equation 7), where </w:t>
      </w:r>
      <m:oMath>
        <m:r>
          <w:rPr>
            <w:rFonts w:ascii="Cambria Math" w:hAnsi="Cambria Math"/>
          </w:rPr>
          <m:t>Θ</m:t>
        </m:r>
      </m:oMath>
      <w:r>
        <w:t xml:space="preserve"> is some set of non-remotely-sensible parameters we want to solve for (including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x</w:t>
      </w:r>
      <w:r>
        <w:t xml:space="preserve"> is the observed data,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is the sampling model where data are conditional on the parameters, and </w:t>
      </w:r>
      <m:oMath>
        <m:r>
          <w:rPr>
            <w:rFonts w:ascii="Cambria Math" w:hAnsi="Cambria Math"/>
          </w:rPr>
          <m:t>p</m:t>
        </m:r>
        <m:d>
          <m:dPr>
            <m:ctrlPr>
              <w:rPr>
                <w:rFonts w:ascii="Cambria Math" w:hAnsi="Cambria Math"/>
              </w:rPr>
            </m:ctrlPr>
          </m:dPr>
          <m:e>
            <m:r>
              <w:rPr>
                <w:rFonts w:ascii="Cambria Math" w:hAnsi="Cambria Math"/>
              </w:rPr>
              <m:t>Θ</m:t>
            </m:r>
          </m:e>
        </m:d>
      </m:oMath>
      <w:r>
        <w:t xml:space="preserve"> is the joint prior distribution of the parameters. For BIKER, </w:t>
      </w:r>
      <w:r>
        <w:rPr>
          <w:i/>
          <w:iCs/>
        </w:rPr>
        <w:t>x</w:t>
      </w:r>
      <w:r>
        <w:t xml:space="preserve"> is the SWOT-observables: river width </w:t>
      </w:r>
      <w:r>
        <w:rPr>
          <w:i/>
          <w:iCs/>
        </w:rPr>
        <w:t>W</w:t>
      </w:r>
      <w:r>
        <w:t xml:space="preserve"> and water surface elevation </w:t>
      </w:r>
      <m:oMath>
        <m:sSub>
          <m:sSubPr>
            <m:ctrlPr>
              <w:rPr>
                <w:rFonts w:ascii="Cambria Math" w:hAnsi="Cambria Math"/>
              </w:rPr>
            </m:ctrlPr>
          </m:sSubPr>
          <m:e>
            <m:r>
              <w:rPr>
                <w:rFonts w:ascii="Cambria Math" w:hAnsi="Cambria Math"/>
              </w:rPr>
              <m:t>H</m:t>
            </m:r>
          </m:e>
          <m:sub>
            <m:r>
              <w:rPr>
                <w:rFonts w:ascii="Cambria Math" w:hAnsi="Cambria Math"/>
              </w:rPr>
              <m:t>e</m:t>
            </m:r>
          </m:sub>
        </m:sSub>
      </m:oMath>
      <w:r>
        <w:t xml:space="preserve"> (which is used to calculate the water surface slope </w:t>
      </w:r>
      <w:r>
        <w:rPr>
          <w:i/>
          <w:iCs/>
        </w:rPr>
        <w:t>S</w:t>
      </w:r>
      <w:r>
        <w:t xml:space="preserve">), while </w:t>
      </w:r>
      <m:oMath>
        <m:r>
          <w:rPr>
            <w:rFonts w:ascii="Cambria Math" w:hAnsi="Cambria Math"/>
          </w:rPr>
          <m:t>Θ</m:t>
        </m:r>
      </m:oMath>
      <w:r>
        <w:t xml:space="preserve"> are the parameters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t>
      </w:r>
      <w:r>
        <w:rPr>
          <w:i/>
          <w:iCs/>
        </w:rPr>
        <w:t>n</w:t>
      </w:r>
      <w:r>
        <w:t xml:space="preserve">, and </w:t>
      </w:r>
      <m:oMath>
        <m:sSub>
          <m:sSubPr>
            <m:ctrlPr>
              <w:rPr>
                <w:rFonts w:ascii="Cambria Math" w:hAnsi="Cambria Math"/>
              </w:rPr>
            </m:ctrlPr>
          </m:sSubPr>
          <m:e>
            <m:r>
              <w:rPr>
                <w:rFonts w:ascii="Cambria Math" w:hAnsi="Cambria Math"/>
              </w:rPr>
              <m:t>A</m:t>
            </m:r>
          </m:e>
          <m:sub>
            <m:r>
              <w:rPr>
                <w:rFonts w:ascii="Cambria Math" w:hAnsi="Cambria Math"/>
              </w:rPr>
              <m:t>0</m:t>
            </m:r>
          </m:sub>
        </m:sSub>
      </m:oMath>
      <w:r>
        <w:t xml:space="preserve">. Therefore, we are interested in solving for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oMath>
      <w:r>
        <w:t xml:space="preserve">, or the ‘posterior’ distribution. Note that </w:t>
      </w:r>
      <m:oMath>
        <m:r>
          <w:rPr>
            <w:rFonts w:ascii="Cambria Math" w:hAnsi="Cambria Math"/>
          </w:rPr>
          <m:t>p</m:t>
        </m:r>
        <m:d>
          <m:dPr>
            <m:ctrlPr>
              <w:rPr>
                <w:rFonts w:ascii="Cambria Math" w:hAnsi="Cambria Math"/>
              </w:rPr>
            </m:ctrlPr>
          </m:dPr>
          <m:e>
            <m:r>
              <w:rPr>
                <w:rFonts w:ascii="Cambria Math" w:hAnsi="Cambria Math"/>
              </w:rPr>
              <m:t>x</m:t>
            </m:r>
          </m:e>
        </m:d>
      </m:oMath>
      <w:r>
        <w:t xml:space="preserve"> is usually computationally intractable to integrate exactly, but Bayesian inference tools require only the proportionality to be specified: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Sampling algorithms are then used to approximate the posterior distribution, as is done in BIKER.</w:t>
      </w:r>
    </w:p>
    <w:p w14:paraId="4622F045" w14:textId="77777777" w:rsidR="002C7468" w:rsidRDefault="00714C7A">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Θ</m:t>
                  </m:r>
                </m:e>
              </m:d>
            </m:num>
            <m:den>
              <m:r>
                <w:rPr>
                  <w:rFonts w:ascii="Cambria Math" w:hAnsi="Cambria Math"/>
                </w:rPr>
                <m:t>p</m:t>
              </m:r>
              <m:d>
                <m:dPr>
                  <m:ctrlPr>
                    <w:rPr>
                      <w:rFonts w:ascii="Cambria Math" w:hAnsi="Cambria Math"/>
                    </w:rPr>
                  </m:ctrlPr>
                </m:dPr>
                <m:e>
                  <m:r>
                    <w:rPr>
                      <w:rFonts w:ascii="Cambria Math" w:hAnsi="Cambria Math"/>
                    </w:rPr>
                    <m:t>x</m:t>
                  </m:r>
                </m:e>
              </m:d>
            </m:den>
          </m:f>
          <m:d>
            <m:dPr>
              <m:ctrlPr>
                <w:rPr>
                  <w:rFonts w:ascii="Cambria Math" w:hAnsi="Cambria Math"/>
                </w:rPr>
              </m:ctrlPr>
            </m:dPr>
            <m:e>
              <m:r>
                <m:rPr>
                  <m:sty m:val="b"/>
                </m:rPr>
                <w:rPr>
                  <w:rFonts w:ascii="Cambria Math" w:hAnsi="Cambria Math"/>
                </w:rPr>
                <m:t>7</m:t>
              </m:r>
            </m:e>
          </m:d>
        </m:oMath>
      </m:oMathPara>
    </w:p>
    <w:p w14:paraId="4622F046" w14:textId="77777777" w:rsidR="002C7468" w:rsidRDefault="00714C7A">
      <w:pPr>
        <w:pStyle w:val="FirstParagraph"/>
      </w:pPr>
      <w:r>
        <w:t xml:space="preserve">The heart of BIKER is its reformulation of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6) as a Bayesian sampling model that is conditional on the non-remotely-sensible parameters (i.e.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oMath>
      <w:r>
        <w:t xml:space="preserve">). To do this, we first conceptualize a mass-conserved river reach, where hydraulic properties vary along cross-sections </w:t>
      </w:r>
      <w:proofErr w:type="spellStart"/>
      <w:r>
        <w:rPr>
          <w:i/>
          <w:iCs/>
        </w:rPr>
        <w:t>i</w:t>
      </w:r>
      <w:proofErr w:type="spellEnd"/>
      <w:r>
        <w:t xml:space="preserve"> within the reach but the entire mass of water moving through is conserved and thus only varies with timestep </w:t>
      </w:r>
      <w:r>
        <w:rPr>
          <w:i/>
          <w:iCs/>
        </w:rPr>
        <w:t>t</w:t>
      </w:r>
      <w:r>
        <w:t xml:space="preserve"> (Gleason et al., 2017). Consult Figure S2 for a </w:t>
      </w:r>
      <w:proofErr w:type="spellStart"/>
      <w:r>
        <w:t>scematic</w:t>
      </w:r>
      <w:proofErr w:type="spellEnd"/>
      <w:r>
        <w:t xml:space="preserve"> of this model. This means that the reach-averaged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which is to some degree a function of the mass-conserved streamflow (Wang et al., 2021), will only vary temporally as well. Under this conceptual river </w:t>
      </w:r>
      <w:r>
        <w:lastRenderedPageBreak/>
        <w:t xml:space="preserve">reach model, BIKER predicts a time-varying, reach-averaged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Despite recent discussion on the importance of within-reach heterogeneity of </w:t>
      </w:r>
      <w:r>
        <w:rPr>
          <w:i/>
          <w:iCs/>
        </w:rPr>
        <w:t>k</w:t>
      </w:r>
      <w:r>
        <w:t xml:space="preserve"> (</w:t>
      </w:r>
      <w:proofErr w:type="spellStart"/>
      <w:r>
        <w:t>Botter</w:t>
      </w:r>
      <w:proofErr w:type="spellEnd"/>
      <w:r>
        <w:t xml:space="preserve"> et al., 2021), reach-averaged values are suitable for the global scale where a coarser resolution must be adopted to facilitate computation.</w:t>
      </w:r>
    </w:p>
    <w:p w14:paraId="4622F047" w14:textId="77777777" w:rsidR="002C7468" w:rsidRDefault="00714C7A">
      <w:pPr>
        <w:pStyle w:val="BodyText"/>
      </w:pPr>
      <w:r>
        <w:t xml:space="preserve">Under this conceptual river reach, we write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as a function of SWOT-observables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t xml:space="preserve">. This algebra is carried out using equation 6, the fitted value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from Figure 3d (62.82), and Manning’s equation for mean flow velocity (</w:t>
      </w:r>
      <m:oMath>
        <m:acc>
          <m:accPr>
            <m:chr m:val="‾"/>
            <m:ctrlPr>
              <w:rPr>
                <w:rFonts w:ascii="Cambria Math" w:hAnsi="Cambria Math"/>
              </w:rPr>
            </m:ctrlPr>
          </m:accPr>
          <m:e>
            <m:r>
              <w:rPr>
                <w:rFonts w:ascii="Cambria Math" w:hAnsi="Cambria Math"/>
              </w:rPr>
              <m:t>U</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oMath>
      <w:r>
        <w:t>). This algebra yields equation 8, assuming that the channel is hydraulically-wide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W</m:t>
            </m:r>
          </m:den>
        </m:f>
      </m:oMath>
      <w:r>
        <w:t xml:space="preserve">). To leverage additional SWOT data, the wetted channel area </w:t>
      </w:r>
      <w:r>
        <w:rPr>
          <w:i/>
          <w:iCs/>
        </w:rPr>
        <w:t>A</w:t>
      </w:r>
      <w:r>
        <w:t xml:space="preserve"> is further split into the SWOT-observable portion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and the unobservable portion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following Durand et al. (2014). </w:t>
      </w:r>
      <w:proofErr w:type="spellStart"/>
      <w:r>
        <w:rPr>
          <w:i/>
          <w:iCs/>
        </w:rPr>
        <w:t>dA</w:t>
      </w:r>
      <w:proofErr w:type="spellEnd"/>
      <w:r>
        <w:t xml:space="preserve"> is also readily approximated using SWOT measurements if assuming a rectangular river channel (</w:t>
      </w:r>
      <m:oMath>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t>), which is again valid in a hydraulically-wide channel.</w:t>
      </w:r>
    </w:p>
    <w:p w14:paraId="4622F048" w14:textId="77777777" w:rsidR="002C7468" w:rsidRDefault="00752599">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r>
                      <w:rPr>
                        <w:rFonts w:ascii="Cambria Math" w:hAnsi="Cambria Math"/>
                      </w:rPr>
                      <m:t>g</m:t>
                    </m:r>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9</m:t>
                    </m:r>
                    <m:r>
                      <m:rPr>
                        <m:sty m:val="p"/>
                      </m:rPr>
                      <w:rPr>
                        <w:rFonts w:ascii="Cambria Math" w:hAnsi="Cambria Math"/>
                      </w:rPr>
                      <m:t>/</m:t>
                    </m:r>
                    <m:r>
                      <w:rPr>
                        <w:rFonts w:ascii="Cambria Math" w:hAnsi="Cambria Math"/>
                      </w:rPr>
                      <m:t>16</m:t>
                    </m:r>
                  </m:sup>
                </m:sSubSup>
                <m:sSup>
                  <m:sSupPr>
                    <m:ctrlPr>
                      <w:rPr>
                        <w:rFonts w:ascii="Cambria Math" w:hAnsi="Cambria Math"/>
                      </w:rPr>
                    </m:ctrlPr>
                  </m:sSup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e>
                  <m:sup>
                    <m:r>
                      <w:rPr>
                        <w:rFonts w:ascii="Cambria Math" w:hAnsi="Cambria Math"/>
                      </w:rPr>
                      <m:t>1</m:t>
                    </m:r>
                    <m:r>
                      <m:rPr>
                        <m:sty m:val="p"/>
                      </m:rPr>
                      <w:rPr>
                        <w:rFonts w:ascii="Cambria Math" w:hAnsi="Cambria Math"/>
                      </w:rPr>
                      <m:t>/</m:t>
                    </m:r>
                    <m:r>
                      <w:rPr>
                        <w:rFonts w:ascii="Cambria Math" w:hAnsi="Cambria Math"/>
                      </w:rPr>
                      <m:t>4</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num>
                          <m:den>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den>
                        </m:f>
                      </m:e>
                    </m:d>
                  </m:e>
                  <m:sup>
                    <m:r>
                      <w:rPr>
                        <w:rFonts w:ascii="Cambria Math" w:hAnsi="Cambria Math"/>
                      </w:rPr>
                      <m:t>35</m:t>
                    </m:r>
                    <m:r>
                      <m:rPr>
                        <m:sty m:val="p"/>
                      </m:rPr>
                      <w:rPr>
                        <w:rFonts w:ascii="Cambria Math" w:hAnsi="Cambria Math"/>
                      </w:rPr>
                      <m:t>/</m:t>
                    </m:r>
                    <m:r>
                      <w:rPr>
                        <w:rFonts w:ascii="Cambria Math" w:hAnsi="Cambria Math"/>
                      </w:rPr>
                      <m:t>48</m:t>
                    </m:r>
                  </m:sup>
                </m:sSup>
              </m:e>
            </m:mr>
          </m:m>
          <m:d>
            <m:dPr>
              <m:ctrlPr>
                <w:rPr>
                  <w:rFonts w:ascii="Cambria Math" w:hAnsi="Cambria Math"/>
                </w:rPr>
              </m:ctrlPr>
            </m:dPr>
            <m:e>
              <m:r>
                <m:rPr>
                  <m:sty m:val="b"/>
                </m:rPr>
                <w:rPr>
                  <w:rFonts w:ascii="Cambria Math" w:hAnsi="Cambria Math"/>
                </w:rPr>
                <m:t>8</m:t>
              </m:r>
            </m:e>
          </m:d>
        </m:oMath>
      </m:oMathPara>
    </w:p>
    <w:p w14:paraId="4622F049" w14:textId="77777777" w:rsidR="002C7468" w:rsidRDefault="00714C7A">
      <w:pPr>
        <w:pStyle w:val="FirstParagraph"/>
      </w:pPr>
      <w:r>
        <w:t>Next, equation 8 is written as a Bayesian sampling model, in which all of the SWOT observations are sampled from the unknown model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This is equation 9 after describing them as log-normal distributions.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refers to the total uncertainty implicit in equation 8. This uncertainty is due to parameter uncertainty from both the chainsaw/form-drag dissipation model and the Manning’s model for </w:t>
      </w:r>
      <m:oMath>
        <m:acc>
          <m:accPr>
            <m:chr m:val="‾"/>
            <m:ctrlPr>
              <w:rPr>
                <w:rFonts w:ascii="Cambria Math" w:hAnsi="Cambria Math"/>
              </w:rPr>
            </m:ctrlPr>
          </m:accPr>
          <m:e>
            <m:r>
              <w:rPr>
                <w:rFonts w:ascii="Cambria Math" w:hAnsi="Cambria Math"/>
              </w:rPr>
              <m:t>U</m:t>
            </m:r>
          </m:e>
        </m:acc>
      </m:oMath>
      <w:r>
        <w:t>.</w:t>
      </w:r>
    </w:p>
    <w:p w14:paraId="4622F04A" w14:textId="77777777" w:rsidR="002C7468" w:rsidRDefault="00752599">
      <w:pPr>
        <w:pStyle w:val="BodyText"/>
      </w:pPr>
      <m:oMathPara>
        <m:oMathParaPr>
          <m:jc m:val="center"/>
        </m:oMathParaPr>
        <m:oMath>
          <m:d>
            <m:dPr>
              <m:begChr m:val="["/>
              <m:endChr m:val="]"/>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62.82</m:t>
                  </m:r>
                </m:e>
              </m:d>
              <m:r>
                <m:rPr>
                  <m:sty m:val="p"/>
                </m:rPr>
                <w:rPr>
                  <w:rFonts w:ascii="Cambria Math" w:hAnsi="Cambria Math"/>
                </w:rPr>
                <m:t>+</m:t>
              </m:r>
              <m:f>
                <m:fPr>
                  <m:ctrlPr>
                    <w:rPr>
                      <w:rFonts w:ascii="Cambria Math" w:hAnsi="Cambria Math"/>
                    </w:rPr>
                  </m:ctrlPr>
                </m:fPr>
                <m:num>
                  <m:r>
                    <w:rPr>
                      <w:rFonts w:ascii="Cambria Math" w:hAnsi="Cambria Math"/>
                    </w:rPr>
                    <m:t>7</m:t>
                  </m:r>
                </m:num>
                <m:den>
                  <m:r>
                    <w:rPr>
                      <w:rFonts w:ascii="Cambria Math" w:hAnsi="Cambria Math"/>
                    </w:rPr>
                    <m:t>16</m:t>
                  </m:r>
                </m:den>
              </m:f>
              <m:r>
                <w:rPr>
                  <w:rFonts w:ascii="Cambria Math" w:hAnsi="Cambria Math"/>
                </w:rPr>
                <m:t>log</m:t>
              </m:r>
              <m:d>
                <m:dPr>
                  <m:ctrlPr>
                    <w:rPr>
                      <w:rFonts w:ascii="Cambria Math" w:hAnsi="Cambria Math"/>
                    </w:rPr>
                  </m:ctrlPr>
                </m:dPr>
                <m:e>
                  <m:r>
                    <w:rPr>
                      <w:rFonts w:ascii="Cambria Math" w:hAnsi="Cambria Math"/>
                    </w:rPr>
                    <m:t>g</m:t>
                  </m:r>
                </m:e>
              </m:d>
              <m:r>
                <m:rPr>
                  <m:sty m:val="p"/>
                </m:rPr>
                <w:rPr>
                  <w:rFonts w:ascii="Cambria Math" w:hAnsi="Cambria Math"/>
                </w:rPr>
                <m:t>+</m:t>
              </m:r>
              <m:f>
                <m:fPr>
                  <m:ctrlPr>
                    <w:rPr>
                      <w:rFonts w:ascii="Cambria Math" w:hAnsi="Cambria Math"/>
                    </w:rPr>
                  </m:ctrlPr>
                </m:fPr>
                <m:num>
                  <m:r>
                    <w:rPr>
                      <w:rFonts w:ascii="Cambria Math" w:hAnsi="Cambria Math"/>
                    </w:rPr>
                    <m:t>9</m:t>
                  </m:r>
                </m:num>
                <m:den>
                  <m:r>
                    <w:rPr>
                      <w:rFonts w:ascii="Cambria Math" w:hAnsi="Cambria Math"/>
                    </w:rPr>
                    <m:t>16</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r>
            <w:rPr>
              <w:rFonts w:ascii="Cambria Math" w:hAnsi="Cambria Math"/>
            </w:rPr>
            <m:t>normal</m:t>
          </m:r>
          <m:d>
            <m:dPr>
              <m:ctrlPr>
                <w:rPr>
                  <w:rFonts w:ascii="Cambria Math" w:hAnsi="Cambria Math"/>
                </w:rPr>
              </m:ctrlPr>
            </m:dPr>
            <m:e>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48</m:t>
                      </m:r>
                    </m:den>
                  </m:f>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t</m:t>
                          </m:r>
                        </m:sub>
                      </m:sSub>
                    </m:e>
                  </m:d>
                </m:e>
              </m:d>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e>
          </m:d>
          <m:d>
            <m:dPr>
              <m:ctrlPr>
                <w:rPr>
                  <w:rFonts w:ascii="Cambria Math" w:hAnsi="Cambria Math"/>
                </w:rPr>
              </m:ctrlPr>
            </m:dPr>
            <m:e>
              <m:r>
                <m:rPr>
                  <m:sty m:val="b"/>
                </m:rPr>
                <w:rPr>
                  <w:rFonts w:ascii="Cambria Math" w:hAnsi="Cambria Math"/>
                </w:rPr>
                <m:t>9</m:t>
              </m:r>
            </m:e>
          </m:d>
        </m:oMath>
      </m:oMathPara>
    </w:p>
    <w:p w14:paraId="4622F04B" w14:textId="77777777" w:rsidR="002C7468" w:rsidRDefault="00714C7A">
      <w:pPr>
        <w:pStyle w:val="FirstParagraph"/>
      </w:pPr>
      <w:r>
        <w:t xml:space="preserve">Equations 7 and 9 also necessitate that we specify prior distributions for the parameters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Prior distributions, described by their hyperparameters, formalize the a priori estimates (and uncertainties) for the non-remotely-sensed terms. More intuitively, BIKER priors represent our ‘prior river knowledge’ of what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probably are for some river since they cannot be directly remotely sensed, but educated guesses can be made using the SWOT data available to us. This is sometimes referred to as the ‘empirical Bayes method’. Our goal in prior specification was to rely on absolutely no in situ information such that we could run this method on any river on Earth solely using SWOT observations. In theory, more informed priors via various a priori information about a specific river would improve BIKER performance, but we wanted to test the fully generalized algorithm in this paper. Therefore, the validation presented here is a ‘worst-case scenario’, wherein BIKER performance will improve with better prior information on the river. In that context, we used a variation of the prior specification method developed by Brinkerhoff et al. (2020), who developed geomorphic ‘river types’ with distinct prior hyperparameter sets for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These hyperparameters are assigned to a river solely using SWOT observables, therefore meeting our needs for complete global implementability. Hyperparameter assignment for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was developed similarly (all hyperparameter specifications are elaborated on in Texts S3 and S4).</w:t>
      </w:r>
    </w:p>
    <w:p w14:paraId="4622F04C" w14:textId="77777777" w:rsidR="002C7468" w:rsidRDefault="00714C7A">
      <w:pPr>
        <w:pStyle w:val="BodyText"/>
      </w:pPr>
      <w:r>
        <w:lastRenderedPageBreak/>
        <w:t>With the sampling model (equation 9) and hyperparameters described (Text S3), a joint posterior distribution conditional on the SWOT observations (</w:t>
      </w:r>
      <m:oMath>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x</m:t>
            </m:r>
          </m:e>
        </m:d>
      </m:oMath>
      <w:r>
        <w:t>) is necessarily specified. To approximate this distribution, we use a Markov Chain Monte Carlo (MCMC) algorithm implemented using the Stan probabilistic programming language. Specifically, Stan uses a Hamiltonian Monte Carlo sampler which reduces computation time relative to other sampling algorithms (Hagemann et al., 2017).</w:t>
      </w:r>
    </w:p>
    <w:p w14:paraId="4622F04D" w14:textId="77777777" w:rsidR="002C7468" w:rsidRDefault="00714C7A">
      <w:pPr>
        <w:pStyle w:val="Heading4"/>
      </w:pPr>
      <w:bookmarkStart w:id="118" w:name="biker-validation"/>
      <w:bookmarkEnd w:id="117"/>
      <w:r>
        <w:t>5.1.2 BIKER validation</w:t>
      </w:r>
    </w:p>
    <w:p w14:paraId="4622F04E" w14:textId="77777777" w:rsidR="002C7468" w:rsidRDefault="00714C7A">
      <w:pPr>
        <w:pStyle w:val="FirstParagraph"/>
      </w:pPr>
      <w:r>
        <w:t>We validate BIKER on 47 SWOT-simulated rivers (section 2) using daily observed hydraulics and the metrics described in Table S2. We also re-validate BIKER on the 16 rivers with the SWOT error model which corrupts the SWOT measurements (widths, heights, and slopes).</w:t>
      </w:r>
    </w:p>
    <w:p w14:paraId="4622F04F" w14:textId="77777777" w:rsidR="002C7468" w:rsidRDefault="00714C7A">
      <w:pPr>
        <w:pStyle w:val="BodyText"/>
      </w:pPr>
      <w:r>
        <w:t xml:space="preserve">Regardless of the validation setup, we do not have observed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data for these rivers and, to our knowledge, no field dataset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exists in the type of temporal and spatial frequency that SWOT (and therefore the BIKER algorithm) provides. Thus, we take the model outlined in equation 6 and Figure 3d and use that to calculate the observed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that BIKER is validated against (equation 10). Note that equation 9 and 10 both treat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(62.82) as known and not a parameter in order to directly explore BIKER’s ability to infer observed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0</m:t>
                </m:r>
              </m:e>
              <m:sub>
                <m:r>
                  <w:rPr>
                    <w:rFonts w:ascii="Cambria Math" w:hAnsi="Cambria Math"/>
                  </w:rPr>
                  <m:t>i</m:t>
                </m:r>
              </m:sub>
            </m:sSub>
          </m:sub>
        </m:sSub>
      </m:oMath>
      <w:r>
        <w:t xml:space="preserve">, </w:t>
      </w: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t</m:t>
                </m:r>
              </m:sub>
            </m:sSub>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simultaneously from </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t</m:t>
            </m:r>
          </m:sub>
        </m:sSub>
      </m:oMath>
      <w:r>
        <w:t xml:space="preserve"> alone. This was deemed acceptable given that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model (equation 6) has already been successfully validated in Figure 3d.</w:t>
      </w:r>
    </w:p>
    <w:p w14:paraId="4622F050" w14:textId="77777777" w:rsidR="002C7468" w:rsidRDefault="00752599">
      <w:pPr>
        <w:pStyle w:val="BodyText"/>
      </w:pPr>
      <m:oMathPara>
        <m:oMathParaPr>
          <m:jc m:val="center"/>
        </m:oMathParaPr>
        <m:oMath>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600</m:t>
                  </m:r>
                </m:e>
                <m:sub>
                  <m:r>
                    <w:rPr>
                      <w:rFonts w:ascii="Cambria Math" w:hAnsi="Cambria Math"/>
                    </w:rPr>
                    <m:t>obs</m:t>
                  </m:r>
                </m:sub>
              </m:sSub>
            </m:sub>
          </m:sSub>
          <m:r>
            <m:rPr>
              <m:sty m:val="p"/>
            </m:rPr>
            <w:rPr>
              <w:rFonts w:ascii="Cambria Math" w:hAnsi="Cambria Math"/>
            </w:rPr>
            <m:t>=</m:t>
          </m:r>
          <m:r>
            <w:rPr>
              <w:rFonts w:ascii="Cambria Math" w:hAnsi="Cambria Math"/>
            </w:rPr>
            <m:t>62.82</m:t>
          </m:r>
          <m:sSup>
            <m:sSupPr>
              <m:ctrlPr>
                <w:rPr>
                  <w:rFonts w:ascii="Cambria Math" w:hAnsi="Cambria Math"/>
                </w:rPr>
              </m:ctrlPr>
            </m:sSupPr>
            <m:e>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S</m:t>
                      </m:r>
                    </m:e>
                    <m:sub>
                      <m:r>
                        <w:rPr>
                          <w:rFonts w:ascii="Cambria Math" w:hAnsi="Cambria Math"/>
                        </w:rPr>
                        <m:t>obs</m:t>
                      </m:r>
                    </m:sub>
                  </m:sSub>
                </m:e>
              </m:d>
            </m:e>
            <m:sup>
              <m:r>
                <w:rPr>
                  <w:rFonts w:ascii="Cambria Math" w:hAnsi="Cambria Math"/>
                </w:rPr>
                <m:t>7</m:t>
              </m:r>
              <m:r>
                <m:rPr>
                  <m:sty m:val="p"/>
                </m:rPr>
                <w:rPr>
                  <w:rFonts w:ascii="Cambria Math" w:hAnsi="Cambria Math"/>
                </w:rPr>
                <m:t>/</m:t>
              </m:r>
              <m:r>
                <w:rPr>
                  <w:rFonts w:ascii="Cambria Math" w:hAnsi="Cambria Math"/>
                </w:rPr>
                <m:t>16</m:t>
              </m:r>
            </m:sup>
          </m:sSup>
          <m:sSubSup>
            <m:sSubSupPr>
              <m:ctrlPr>
                <w:rPr>
                  <w:rFonts w:ascii="Cambria Math" w:hAnsi="Cambria Math"/>
                </w:rPr>
              </m:ctrlPr>
            </m:sSubSupPr>
            <m:e>
              <m:acc>
                <m:accPr>
                  <m:chr m:val="‾"/>
                  <m:ctrlPr>
                    <w:rPr>
                      <w:rFonts w:ascii="Cambria Math" w:hAnsi="Cambria Math"/>
                    </w:rPr>
                  </m:ctrlPr>
                </m:accPr>
                <m:e>
                  <m:r>
                    <w:rPr>
                      <w:rFonts w:ascii="Cambria Math" w:hAnsi="Cambria Math"/>
                    </w:rPr>
                    <m:t>U</m:t>
                  </m:r>
                </m:e>
              </m:acc>
            </m:e>
            <m:sub>
              <m:r>
                <w:rPr>
                  <w:rFonts w:ascii="Cambria Math" w:hAnsi="Cambria Math"/>
                </w:rPr>
                <m:t>obs</m:t>
              </m:r>
            </m:sub>
            <m:sup>
              <m:r>
                <w:rPr>
                  <w:rFonts w:ascii="Cambria Math" w:hAnsi="Cambria Math"/>
                </w:rPr>
                <m:t>1</m:t>
              </m:r>
              <m:r>
                <m:rPr>
                  <m:sty m:val="p"/>
                </m:rPr>
                <w:rPr>
                  <w:rFonts w:ascii="Cambria Math" w:hAnsi="Cambria Math"/>
                </w:rPr>
                <m:t>/</m:t>
              </m:r>
              <m:r>
                <w:rPr>
                  <w:rFonts w:ascii="Cambria Math" w:hAnsi="Cambria Math"/>
                </w:rPr>
                <m:t>4</m:t>
              </m:r>
            </m:sup>
          </m:sSubSup>
          <m:sSubSup>
            <m:sSubSupPr>
              <m:ctrlPr>
                <w:rPr>
                  <w:rFonts w:ascii="Cambria Math" w:hAnsi="Cambria Math"/>
                </w:rPr>
              </m:ctrlPr>
            </m:sSubSupPr>
            <m:e>
              <m:r>
                <w:rPr>
                  <w:rFonts w:ascii="Cambria Math" w:hAnsi="Cambria Math"/>
                </w:rPr>
                <m:t>H</m:t>
              </m:r>
            </m:e>
            <m:sub>
              <m:r>
                <w:rPr>
                  <w:rFonts w:ascii="Cambria Math" w:hAnsi="Cambria Math"/>
                </w:rPr>
                <m:t>obs</m:t>
              </m:r>
            </m:sub>
            <m:sup>
              <m:r>
                <w:rPr>
                  <w:rFonts w:ascii="Cambria Math" w:hAnsi="Cambria Math"/>
                </w:rPr>
                <m:t>9</m:t>
              </m:r>
              <m:r>
                <m:rPr>
                  <m:sty m:val="p"/>
                </m:rPr>
                <w:rPr>
                  <w:rFonts w:ascii="Cambria Math" w:hAnsi="Cambria Math"/>
                </w:rPr>
                <m:t>/</m:t>
              </m:r>
              <m:r>
                <w:rPr>
                  <w:rFonts w:ascii="Cambria Math" w:hAnsi="Cambria Math"/>
                </w:rPr>
                <m:t>16</m:t>
              </m:r>
            </m:sup>
          </m:sSubSup>
          <m:d>
            <m:dPr>
              <m:ctrlPr>
                <w:rPr>
                  <w:rFonts w:ascii="Cambria Math" w:hAnsi="Cambria Math"/>
                </w:rPr>
              </m:ctrlPr>
            </m:dPr>
            <m:e>
              <m:r>
                <m:rPr>
                  <m:sty m:val="b"/>
                </m:rPr>
                <w:rPr>
                  <w:rFonts w:ascii="Cambria Math" w:hAnsi="Cambria Math"/>
                </w:rPr>
                <m:t>10</m:t>
              </m:r>
            </m:e>
          </m:d>
        </m:oMath>
      </m:oMathPara>
    </w:p>
    <w:p w14:paraId="4622F051" w14:textId="77777777" w:rsidR="002C7468" w:rsidRDefault="00714C7A">
      <w:pPr>
        <w:pStyle w:val="FirstParagraph"/>
      </w:pPr>
      <w:r>
        <w:lastRenderedPageBreak/>
        <w:t xml:space="preserve">It also means that, for a fair validation scheme,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in equation 9 must reflect only error from using Manning’s equation and our calculation of </w:t>
      </w:r>
      <w:proofErr w:type="spellStart"/>
      <w:r>
        <w:rPr>
          <w:i/>
          <w:iCs/>
        </w:rPr>
        <w:t>dA</w:t>
      </w:r>
      <w:proofErr w:type="spellEnd"/>
      <w:r>
        <w:t xml:space="preserve"> and not the parameter uncertainty inherent in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Because this model is only theoretically valid when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we conveniently do not need to account for uncertainties associated with assuming that </w:t>
      </w:r>
      <m:oMath>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r>
          <w:rPr>
            <w:rFonts w:ascii="Cambria Math" w:hAnsi="Cambria Math"/>
          </w:rPr>
          <m:t>H</m:t>
        </m:r>
      </m:oMath>
      <w:r>
        <w:t xml:space="preserve">. So for this validation,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is set to 0.30 (natural-log space) to reflect uncertainty from Manning’s equation and assuming a rectangular channel (Text S4). However, if BIKER is run on real SWOT observations after the satellite launches, </w:t>
      </w:r>
      <m:oMath>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k</m:t>
                </m:r>
              </m:e>
              <m:sub>
                <m:r>
                  <w:rPr>
                    <w:rFonts w:ascii="Cambria Math" w:hAnsi="Cambria Math"/>
                  </w:rPr>
                  <m:t>600</m:t>
                </m:r>
              </m:sub>
            </m:sSub>
          </m:sub>
          <m:sup>
            <m:r>
              <w:rPr>
                <w:rFonts w:ascii="Cambria Math" w:hAnsi="Cambria Math"/>
              </w:rPr>
              <m:t>2</m:t>
            </m:r>
          </m:sup>
        </m:sSubSup>
      </m:oMath>
      <w:r>
        <w:t xml:space="preserve"> should reflect the total uncertainty, which is described in Text S4. Note that when run on real SWOT observations, we could also treat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as a parameter to solve for. This would complicate the model to a degree, but would also allow for a robust posterior estimate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t>’s value. This is left to future work once SWOT launches.</w:t>
      </w:r>
    </w:p>
    <w:p w14:paraId="4622F052" w14:textId="77777777" w:rsidR="002C7468" w:rsidRDefault="00714C7A">
      <w:pPr>
        <w:pStyle w:val="BodyText"/>
      </w:pPr>
      <w:r>
        <w:t xml:space="preserve">With the setup described by equations 9 and 10, validation is performed using the BIKER posterior means. Because we are most interested in BIKER’s ability to correctly infer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and each river’s priors are described specifically for that river, we validate by river. These metrics are defined in Table S2 and consist of the correlation coefficient </w:t>
      </w:r>
      <w:r>
        <w:rPr>
          <w:i/>
          <w:iCs/>
        </w:rPr>
        <w:t>r</w:t>
      </w:r>
      <w:r>
        <w:t xml:space="preserve"> to quantify accuracy of BIKER’s temporal dynamics, the root mean square error normalized by the observed mean (NRMSE) and prediction bias normalized by the observed mean (</w:t>
      </w:r>
      <w:proofErr w:type="spellStart"/>
      <w:r>
        <w:t>rBIAS</w:t>
      </w:r>
      <w:proofErr w:type="spellEnd"/>
      <w:r>
        <w:t>) to assess bias, and the Kling-Gupta Efficiency (KGE). KGE is a commonly used metric to assess streamflow prediction and simultaneously assesses accuracy in predicting both bias and dynamics. While a value greater than -0.41 means the model outperforms a uniform prediction of the mean (</w:t>
      </w:r>
      <w:proofErr w:type="spellStart"/>
      <w:r>
        <w:t>Knoben</w:t>
      </w:r>
      <w:proofErr w:type="spellEnd"/>
      <w:r>
        <w:t xml:space="preserve"> et al., 2019), generally KGE scores are interpreted as being meaningful in ungauged settings if &gt; 0.</w:t>
      </w:r>
    </w:p>
    <w:p w14:paraId="4622F053" w14:textId="77777777" w:rsidR="002C7468" w:rsidRDefault="00714C7A">
      <w:pPr>
        <w:pStyle w:val="Heading4"/>
      </w:pPr>
      <w:bookmarkStart w:id="119" w:name="carbon-efflux-validation"/>
      <w:bookmarkEnd w:id="118"/>
      <w:r>
        <w:lastRenderedPageBreak/>
        <w:t>5.1.3 Carbon efflux validation</w:t>
      </w:r>
    </w:p>
    <w:p w14:paraId="4622F054" w14:textId="77777777" w:rsidR="002C7468" w:rsidRDefault="00714C7A">
      <w:pPr>
        <w:pStyle w:val="FirstParagraph"/>
      </w:pPr>
      <w:r>
        <w:t xml:space="preserve">It is one thing to accurately model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but researchers are often most interested in the actual gas fluxes from rivers and ultimately the carbon emitted from river to atmosphere. Therefore, we also explore BIKER’s ability to reproduce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(equation 1) and the bulk carbon efflux from these 47 rivers. To do this, we pair the 26 biweekly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and water temperature samples from Beaulieu et al. (2012) (section 2, figure S1) with every 14th set of daily SWOT observations (as the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data is bi-weekly). Conveniently, this is very close to the nominal average sampling resolution for SWOT (11 days). Not all of the SWOT rivers have observations for a full year, and when simulation dates are not </w:t>
      </w:r>
      <w:proofErr w:type="gramStart"/>
      <w:r>
        <w:t>available</w:t>
      </w:r>
      <w:proofErr w:type="gramEnd"/>
      <w:r>
        <w:t xml:space="preserve"> they are assumed to start on January 1st. We then calculate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using equation 1 and assuming atmospheric </w:t>
      </w:r>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w:r>
        <w:t xml:space="preserve"> is 390 uatm. Equation 11 is used to obtain a temperature and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specific gas exchange velocity from BIKER’s output, where the Schmidt number </w:t>
      </w:r>
      <w:r>
        <w:rPr>
          <w:i/>
          <w:iCs/>
        </w:rPr>
        <w:t>Sc</w:t>
      </w:r>
      <w:r>
        <w:t xml:space="preserve"> was estimated following Raymond et al. (2012). We then estimate median and mean bulk carbon effluxes by multiplying the median or mean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value across all rivers and timesteps (in Tg-C/yr) by the total average surface area of all 47 rivers.</w:t>
      </w:r>
    </w:p>
    <w:p w14:paraId="4622F055" w14:textId="77777777" w:rsidR="002C7468" w:rsidRDefault="00752599">
      <w:pPr>
        <w:pStyle w:val="BodyText"/>
      </w:pPr>
      <m:oMathPara>
        <m:oMathParaPr>
          <m:jc m:val="center"/>
        </m:oMathParaPr>
        <m:oMath>
          <m:d>
            <m:dPr>
              <m:ctrlPr>
                <w:rPr>
                  <w:rFonts w:ascii="Cambria Math" w:hAnsi="Cambria Math"/>
                </w:rPr>
              </m:ctrlPr>
            </m:dPr>
            <m:e>
              <m:r>
                <m:rPr>
                  <m:sty m:val="b"/>
                </m:rPr>
                <w:rPr>
                  <w:rFonts w:ascii="Cambria Math" w:hAnsi="Cambria Math"/>
                </w:rPr>
                <m:t>11</m:t>
              </m:r>
            </m:e>
          </m:d>
          <m:sSub>
            <m:sSubPr>
              <m:ctrlPr>
                <w:rPr>
                  <w:rFonts w:ascii="Cambria Math" w:hAnsi="Cambria Math"/>
                </w:rPr>
              </m:ctrlPr>
            </m:sSubPr>
            <m:e>
              <m:r>
                <w:rPr>
                  <w:rFonts w:ascii="Cambria Math" w:hAnsi="Cambria Math"/>
                </w:rPr>
                <m:t>k</m:t>
              </m:r>
            </m:e>
            <m:sub>
              <m:r>
                <w:rPr>
                  <w:rFonts w:ascii="Cambria Math" w:hAnsi="Cambria Math"/>
                </w:rPr>
                <m:t>CO2</m:t>
              </m:r>
              <m:r>
                <m:rPr>
                  <m:sty m:val="p"/>
                </m:rPr>
                <w:rPr>
                  <w:rFonts w:ascii="Cambria Math" w:hAnsi="Cambria Math"/>
                </w:rPr>
                <m:t>,</m:t>
              </m:r>
              <m:r>
                <w:rPr>
                  <w:rFonts w:ascii="Cambria Math" w:hAnsi="Cambria Math"/>
                </w:rPr>
                <m:t>temp</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600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Sc</m:t>
                  </m:r>
                  <m:r>
                    <m:rPr>
                      <m:sty m:val="p"/>
                    </m:rPr>
                    <w:rPr>
                      <w:rFonts w:ascii="Cambria Math" w:hAnsi="Cambria Math"/>
                    </w:rPr>
                    <m:t>/</m:t>
                  </m:r>
                  <m:r>
                    <w:rPr>
                      <w:rFonts w:ascii="Cambria Math" w:hAnsi="Cambria Math"/>
                    </w:rPr>
                    <m:t>600</m:t>
                  </m:r>
                </m:e>
              </m:d>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oMath>
      </m:oMathPara>
    </w:p>
    <w:p w14:paraId="4622F056" w14:textId="77777777" w:rsidR="002C7468" w:rsidRDefault="00714C7A">
      <w:pPr>
        <w:pStyle w:val="FirstParagraph"/>
      </w:pPr>
      <w:r>
        <w:t xml:space="preserve">Finally, we also compare BIKER’s outputs with established in situ methods, whose specific details and parameters are provided in Table S3. Because streamflow measurements and models are vastly more frequent than measurements of river channel geometry, these in situ models are used to predict reach-averaged flow depth and flow velocity as functions of streamflow. Their outputs are in turn used to estimate </w:t>
      </w:r>
      <w:r>
        <w:rPr>
          <w:i/>
          <w:iCs/>
        </w:rPr>
        <w:t>k</w:t>
      </w:r>
      <w:r>
        <w:t xml:space="preserve"> in upscaling workflows. Therefore, they rely on in situ streamflow records or high-quality streamflow routing outputs (unlike BIKER, which only </w:t>
      </w:r>
      <w:r>
        <w:lastRenderedPageBreak/>
        <w:t>requires a river be SWOT-observable). This allows us to assess whether BIKER’s estimates (wholly ungauged) are comparable to gauged methods (all three HG models). Of the three models tested here, one is trained on the Brinkerhoff et al. (2019) dataset, and two are previously published models (Raymond et al., 2012; Raymond et al., 2013).</w:t>
      </w:r>
    </w:p>
    <w:p w14:paraId="4622F057" w14:textId="77777777" w:rsidR="002C7468" w:rsidRDefault="00714C7A">
      <w:pPr>
        <w:pStyle w:val="Heading3"/>
      </w:pPr>
      <w:bookmarkStart w:id="120" w:name="section-5-results"/>
      <w:bookmarkEnd w:id="116"/>
      <w:bookmarkEnd w:id="119"/>
      <w:r>
        <w:t>5.2 Section 5 results</w:t>
      </w:r>
    </w:p>
    <w:p w14:paraId="4622F058" w14:textId="77777777" w:rsidR="002C7468" w:rsidRDefault="00714C7A">
      <w:pPr>
        <w:pStyle w:val="Heading4"/>
      </w:pPr>
      <w:bookmarkStart w:id="121" w:name="biker-1"/>
      <w:r>
        <w:t>5.2.1 BIKER</w:t>
      </w:r>
    </w:p>
    <w:p w14:paraId="4622F059" w14:textId="77777777" w:rsidR="002C7468" w:rsidRDefault="00714C7A">
      <w:pPr>
        <w:pStyle w:val="FirstParagraph"/>
      </w:pPr>
      <w:r>
        <w:t xml:space="preserve">First, we explore whether general trends are correctly captured by BIKER, assuming no SWOT measurement error. Figure 4 plots BIKER-inferred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against the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calculated using in situ hydraulics across all rivers and all timesteps. The points are the posterior means while the black lines are the 95% confidence intervals (CIs) for the predictions. Points are also colored by river. Using absolutely no in situ information, BIKER reasonably captures the magnitude of the predictions and most points fall on or near the 1:1 line across all 47 rivers. However, it is clear that some rivers perform better than others. Next, we look at individual river predictions, which we are most interested in.</w:t>
      </w:r>
    </w:p>
    <w:p w14:paraId="4622F05A" w14:textId="77777777" w:rsidR="002C7468" w:rsidRDefault="00714C7A">
      <w:r>
        <w:rPr>
          <w:noProof/>
        </w:rPr>
        <w:lastRenderedPageBreak/>
        <w:drawing>
          <wp:inline distT="0" distB="0" distL="0" distR="0" wp14:anchorId="4622F152" wp14:editId="4622F153">
            <wp:extent cx="5943600" cy="5943600"/>
            <wp:effectExtent l="0" t="0" r="0" b="0"/>
            <wp:docPr id="4" name="Picture" descr="Figure 4. Validation of BIKER. Black bars are 95% CIs for the modeled values. The dashed grey line is 1:1 line. Colors correspond to rivers."/>
            <wp:cNvGraphicFramePr/>
            <a:graphic xmlns:a="http://schemas.openxmlformats.org/drawingml/2006/main">
              <a:graphicData uri="http://schemas.openxmlformats.org/drawingml/2006/picture">
                <pic:pic xmlns:pic="http://schemas.openxmlformats.org/drawingml/2006/picture">
                  <pic:nvPicPr>
                    <pic:cNvPr id="0" name="Picture" descr="cache/validation/validation.jp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14:paraId="4622F05B" w14:textId="77777777" w:rsidR="002C7468" w:rsidRDefault="00714C7A">
      <w:pPr>
        <w:pStyle w:val="ImageCaption"/>
      </w:pPr>
      <w:r>
        <w:t>Figure 4. Validation of BIKER. Black bars are 95% CIs for the modeled values. The dashed grey line is 1:1 line. Colors correspond to rivers.</w:t>
      </w:r>
    </w:p>
    <w:p w14:paraId="4622F05C" w14:textId="77777777" w:rsidR="002C7468" w:rsidRDefault="00714C7A">
      <w:pPr>
        <w:pStyle w:val="BodyText"/>
      </w:pPr>
      <w:r>
        <w:t xml:space="preserve">Figure 5 plots all 47 timeseries plots of predicted and observed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again assuming no SWOT measurement error. Note that the y axis is normalized by maximum observed values to </w:t>
      </w:r>
      <w:r>
        <w:lastRenderedPageBreak/>
        <w:t xml:space="preserve">compare rivers. In general,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are reproduced quite well by BIKER, however there is often positive bias in the estimates (e.g. Olentangy River). Some rivers are predicted nearly perfectly (e.g. Brahmaputra, Ohio Section 3, Wabash) while others perform more poorly (e.g. San Joaquin, Stanislaus), though again much of this error stems from errors in predicting the magnitude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rather than the temporal dynamics. Rivers where the temporal dynamics are more poorly inferred tend to have shorter timeseries (e.g. Merced River, Tuolumne River). </w:t>
      </w:r>
      <w:r>
        <w:rPr>
          <w:b/>
          <w:bCs/>
        </w:rPr>
        <w:t xml:space="preserve">Maybe add something here comparing the k600 prior to these </w:t>
      </w:r>
      <w:proofErr w:type="gramStart"/>
      <w:r>
        <w:rPr>
          <w:b/>
          <w:bCs/>
        </w:rPr>
        <w:t>results?</w:t>
      </w:r>
      <w:r>
        <w:t>.</w:t>
      </w:r>
      <w:proofErr w:type="gramEnd"/>
      <w:r>
        <w:t xml:space="preserve"> Next, we explicitly quantify each rivers’ performance.</w:t>
      </w:r>
    </w:p>
    <w:p w14:paraId="4622F05D" w14:textId="77777777" w:rsidR="002C7468" w:rsidRDefault="00714C7A">
      <w:r>
        <w:rPr>
          <w:noProof/>
        </w:rPr>
        <w:lastRenderedPageBreak/>
        <w:drawing>
          <wp:inline distT="0" distB="0" distL="0" distR="0" wp14:anchorId="4622F154" wp14:editId="4622F155">
            <wp:extent cx="5943600" cy="7924800"/>
            <wp:effectExtent l="0" t="0" r="0" b="0"/>
            <wp:docPr id="5" name="Picture" descr="Figure 5. River timeseries plots of k_{600}. Orange is calculated via observed hydraulics, while green is BIKER. The green ribbon indicates the 95% CIs for the predicted values. Y axis is normalized by maximum observed values to compare visually."/>
            <wp:cNvGraphicFramePr/>
            <a:graphic xmlns:a="http://schemas.openxmlformats.org/drawingml/2006/main">
              <a:graphicData uri="http://schemas.openxmlformats.org/drawingml/2006/picture">
                <pic:pic xmlns:pic="http://schemas.openxmlformats.org/drawingml/2006/picture">
                  <pic:nvPicPr>
                    <pic:cNvPr id="0" name="Picture" descr="cache/validation/timeseries_noerr.jpg"/>
                    <pic:cNvPicPr>
                      <a:picLocks noChangeAspect="1" noChangeArrowheads="1"/>
                    </pic:cNvPicPr>
                  </pic:nvPicPr>
                  <pic:blipFill>
                    <a:blip r:embed="rId16"/>
                    <a:stretch>
                      <a:fillRect/>
                    </a:stretch>
                  </pic:blipFill>
                  <pic:spPr bwMode="auto">
                    <a:xfrm>
                      <a:off x="0" y="0"/>
                      <a:ext cx="5943600" cy="7924800"/>
                    </a:xfrm>
                    <a:prstGeom prst="rect">
                      <a:avLst/>
                    </a:prstGeom>
                    <a:noFill/>
                    <a:ln w="9525">
                      <a:noFill/>
                      <a:headEnd/>
                      <a:tailEnd/>
                    </a:ln>
                  </pic:spPr>
                </pic:pic>
              </a:graphicData>
            </a:graphic>
          </wp:inline>
        </w:drawing>
      </w:r>
    </w:p>
    <w:p w14:paraId="4622F05E" w14:textId="77777777" w:rsidR="002C7468" w:rsidRDefault="00714C7A">
      <w:pPr>
        <w:pStyle w:val="ImageCaption"/>
      </w:pPr>
      <w:r>
        <w:lastRenderedPageBreak/>
        <w:t xml:space="preserve">Figure 5. River timeseries plots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Orange is calculated via observed hydraulics, while green is BIKER. The green ribbon indicates the 95% CIs for the predicted values. Y axis is normalized by maximum observed values to compare visually.</w:t>
      </w:r>
    </w:p>
    <w:p w14:paraId="4622F05F" w14:textId="77777777" w:rsidR="002C7468" w:rsidRDefault="00714C7A">
      <w:pPr>
        <w:pStyle w:val="BodyText"/>
      </w:pPr>
      <w:r>
        <w:t>We calculate performance metrics following section 5.1.2 and Table S2. These are presented in Figure 6a, which plots validation metrics calculated for each river with and without SWOT measurement error (green and purple, respectively). SWOT measurement errors negligibly influence BIKER’s performance across all four error metrics (Figure 6a), though caution should be used in over-interpreting boxplots with a sample size of only 16. Given Figure 6a, we deem that SWOT measurement error does not exert a significant influence on BIKER and so the results presented for the rest of the manuscript assume no measurement error in order to use all 47 rivers.</w:t>
      </w:r>
    </w:p>
    <w:p w14:paraId="4622F060" w14:textId="77777777" w:rsidR="002C7468" w:rsidRDefault="00714C7A">
      <w:r>
        <w:rPr>
          <w:noProof/>
        </w:rPr>
        <w:lastRenderedPageBreak/>
        <w:drawing>
          <wp:inline distT="0" distB="0" distL="0" distR="0" wp14:anchorId="4622F156" wp14:editId="4622F157">
            <wp:extent cx="5943600" cy="3962399"/>
            <wp:effectExtent l="0" t="0" r="0" b="0"/>
            <wp:docPr id="6" name="Picture" descr="Figure 6. a: Performance metrics by river. See Table S2 for metric definitions. b: r versus the number of SWOT observations used in the Bayesian inversion. c) r versus the mean river width. As expected, performance improves with more data. Dashed lines denote scores of 0, 0.50, and 1. CIs."/>
            <wp:cNvGraphicFramePr/>
            <a:graphic xmlns:a="http://schemas.openxmlformats.org/drawingml/2006/main">
              <a:graphicData uri="http://schemas.openxmlformats.org/drawingml/2006/picture">
                <pic:pic xmlns:pic="http://schemas.openxmlformats.org/drawingml/2006/picture">
                  <pic:nvPicPr>
                    <pic:cNvPr id="0" name="Picture" descr="cache/validation/validation_by_river.jpg"/>
                    <pic:cNvPicPr>
                      <a:picLocks noChangeAspect="1" noChangeArrowheads="1"/>
                    </pic:cNvPicPr>
                  </pic:nvPicPr>
                  <pic:blipFill>
                    <a:blip r:embed="rId17"/>
                    <a:stretch>
                      <a:fillRect/>
                    </a:stretch>
                  </pic:blipFill>
                  <pic:spPr bwMode="auto">
                    <a:xfrm>
                      <a:off x="0" y="0"/>
                      <a:ext cx="5943600" cy="3962399"/>
                    </a:xfrm>
                    <a:prstGeom prst="rect">
                      <a:avLst/>
                    </a:prstGeom>
                    <a:noFill/>
                    <a:ln w="9525">
                      <a:noFill/>
                      <a:headEnd/>
                      <a:tailEnd/>
                    </a:ln>
                  </pic:spPr>
                </pic:pic>
              </a:graphicData>
            </a:graphic>
          </wp:inline>
        </w:drawing>
      </w:r>
    </w:p>
    <w:p w14:paraId="4622F061" w14:textId="77777777" w:rsidR="002C7468" w:rsidRDefault="00714C7A">
      <w:pPr>
        <w:pStyle w:val="ImageCaption"/>
      </w:pPr>
      <w:r>
        <w:t xml:space="preserve">Figure 6. a: Performance metrics by river. See Table S2 for metric definitions. b: </w:t>
      </w:r>
      <w:r>
        <w:rPr>
          <w:iCs/>
        </w:rPr>
        <w:t>r</w:t>
      </w:r>
      <w:r>
        <w:t xml:space="preserve"> versus the number of SWOT observations used in the Bayesian inversion. c) </w:t>
      </w:r>
      <w:r>
        <w:rPr>
          <w:iCs/>
        </w:rPr>
        <w:t>r</w:t>
      </w:r>
      <w:r>
        <w:t xml:space="preserve"> versus the mean river width. As expected, performance improves with more data. Dashed lines denote scores of 0, 0.50, and 1. CIs.</w:t>
      </w:r>
    </w:p>
    <w:p w14:paraId="4622F062" w14:textId="77777777" w:rsidR="002C7468" w:rsidRDefault="00714C7A">
      <w:pPr>
        <w:pStyle w:val="BodyText"/>
      </w:pPr>
      <w:r>
        <w:t xml:space="preserve">Median river-specific </w:t>
      </w:r>
      <m:oMath>
        <m:r>
          <w:rPr>
            <w:rFonts w:ascii="Cambria Math" w:hAnsi="Cambria Math"/>
          </w:rPr>
          <m:t>KGE</m:t>
        </m:r>
      </m:oMath>
      <w:r>
        <w:t xml:space="preserve"> is 0.36 and median river-specific </w:t>
      </w:r>
      <w:r>
        <w:rPr>
          <w:i/>
          <w:iCs/>
        </w:rPr>
        <w:t>r</w:t>
      </w:r>
      <w:r>
        <w:t xml:space="preserve"> is 0.95. This indicates very strong inference of each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These scores are excellent given that absolutely no in situ information is being used to predict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NRMSE has a median score of 0.32, which is reasonable for a completely ungauged method. These are comparable to the best NRMSE scores achieved by recent versions of the SWOT RSQ algorithms (Frasson et al., 2021). Median </w:t>
      </w:r>
      <w:r>
        <w:lastRenderedPageBreak/>
        <w:t xml:space="preserve">rBIAS is 0.05, which is again excellent. However, the shape of the </w:t>
      </w:r>
      <w:proofErr w:type="spellStart"/>
      <w:r>
        <w:t>rBIAS</w:t>
      </w:r>
      <w:proofErr w:type="spellEnd"/>
      <w:r>
        <w:t xml:space="preserve"> boxplot in Figure 3a highlights a large portion of rivers which have a positive bias (Figure 5 also confirms this). Taken in aggregate, Figures 4-6 indicate that BIKER is quite good at capturing temporal dynamics in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however there is often positive bias in its estimates. This necessarily increases the NRMSE scores to be relatively worse than </w:t>
      </w:r>
      <w:r>
        <w:rPr>
          <w:i/>
          <w:iCs/>
        </w:rPr>
        <w:t>r</w:t>
      </w:r>
      <w:r>
        <w:t xml:space="preserve"> or KGE. This is discussed in more detail in section 6.</w:t>
      </w:r>
    </w:p>
    <w:p w14:paraId="4622F063" w14:textId="77777777" w:rsidR="002C7468" w:rsidRDefault="00714C7A">
      <w:pPr>
        <w:pStyle w:val="BodyText"/>
      </w:pPr>
      <w:r>
        <w:t xml:space="preserve">Finally, Figure 6b highlights one benefit of using Bayesian inference to estimate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because the posterior is conditional on the SWOT observations, performance should improve with more data. Figure 6b plots by-river </w:t>
      </w:r>
      <w:r>
        <w:rPr>
          <w:i/>
          <w:iCs/>
        </w:rPr>
        <w:t>r</w:t>
      </w:r>
      <w:r>
        <w:t xml:space="preserve"> scores versus the number of SWOT observations. While performance does not directly increase from having more data, very poor performances </w:t>
      </w:r>
      <w:proofErr w:type="spellStart"/>
      <w:r>
        <w:t>disappearas</w:t>
      </w:r>
      <w:proofErr w:type="spellEnd"/>
      <w:r>
        <w:t xml:space="preserve"> the amount of </w:t>
      </w:r>
      <w:proofErr w:type="spellStart"/>
      <w:r>
        <w:t>availble</w:t>
      </w:r>
      <w:proofErr w:type="spellEnd"/>
      <w:r>
        <w:t xml:space="preserve"> data increases. The vast majority of the extremely poorly performing rivers are limited to those with only 12 days of SWOT observations. This bodes well for future SWOT implementation, which has a nominal life-cycle of three years. This relationship also exists between mean observed river width and </w:t>
      </w:r>
      <w:r>
        <w:rPr>
          <w:i/>
          <w:iCs/>
        </w:rPr>
        <w:t>r</w:t>
      </w:r>
      <w:r>
        <w:t xml:space="preserve"> (Figure 6c), where wider rivers have better BIKER performance. However, it is impossible to say whether this is a genuine trend or an artifact of the specific rivers being tested, where the larger rivers often have longer timeseries.</w:t>
      </w:r>
    </w:p>
    <w:p w14:paraId="4622F064" w14:textId="77777777" w:rsidR="002C7468" w:rsidRDefault="00714C7A">
      <w:pPr>
        <w:pStyle w:val="Heading4"/>
      </w:pPr>
      <w:bookmarkStart w:id="122" w:name="carbon-efflux"/>
      <w:bookmarkEnd w:id="121"/>
      <w:r>
        <w:t>5.2.2 Carbon efflux</w:t>
      </w:r>
    </w:p>
    <w:p w14:paraId="4622F065" w14:textId="77777777" w:rsidR="002C7468" w:rsidRDefault="00714C7A">
      <w:pPr>
        <w:pStyle w:val="FirstParagraph"/>
      </w:pPr>
      <w:r>
        <w:t xml:space="preserve">Next, we compare BIKER’s estimates of carbon fluxes against established in situ techniques. It is important to remember that only BIKER is completely globally implementable, while the other three models presented necessarily rely on having a streamflow record readily available. Therefore, the HG methods reflect their ‘best-case scenarios’ while BIKER reflects its </w:t>
      </w:r>
      <w:r>
        <w:lastRenderedPageBreak/>
        <w:t xml:space="preserve">worst case scenario, where priors are set entirely from SWOT observations and are generally the least </w:t>
      </w:r>
      <w:proofErr w:type="gramStart"/>
      <w:r>
        <w:t>informative</w:t>
      </w:r>
      <w:proofErr w:type="gramEnd"/>
      <w:r>
        <w:t xml:space="preserve"> they will ever be.</w:t>
      </w:r>
    </w:p>
    <w:p w14:paraId="4622F066" w14:textId="77777777" w:rsidR="002C7468" w:rsidRDefault="00714C7A">
      <w:pPr>
        <w:pStyle w:val="BodyText"/>
      </w:pPr>
      <w:r>
        <w:t xml:space="preserve">Figure 7a evaluates the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using the same 4 error metrics as Figure 6a. BIKER, the sole remote technique, is in red while the three in situ techniques are plotted as different shades of purple. We see that BIKER performs slightly worse than all three in situ methods across all metrics except </w:t>
      </w:r>
      <w:r>
        <w:rPr>
          <w:i/>
          <w:iCs/>
        </w:rPr>
        <w:t>r</w:t>
      </w:r>
      <w:r>
        <w:t xml:space="preserve">, where it performs similarly to the ‘Raymond 2013’ model. </w:t>
      </w:r>
      <w:r>
        <w:rPr>
          <w:b/>
          <w:bCs/>
        </w:rPr>
        <w:t>NEED ACTUAL NUMBERS HERE</w:t>
      </w:r>
      <w:r>
        <w:t>. However, across all 47 rivers BIKER has the least overall bias in its estimates (</w:t>
      </w:r>
      <w:r>
        <w:rPr>
          <w:b/>
          <w:bCs/>
        </w:rPr>
        <w:t>add number here</w:t>
      </w:r>
      <w:r>
        <w:t>). In summary, BIKER performs slightly worse than the in situ tools, as expected. However, the drop in performance is not substantial and promising given that the in situ models represent their best case scenarios (perfect in situ discharge records) and these BIKER results are the worst-case scenario (relatively uninformed priors).</w:t>
      </w:r>
    </w:p>
    <w:p w14:paraId="4622F067" w14:textId="77777777" w:rsidR="002C7468" w:rsidRDefault="00714C7A">
      <w:r>
        <w:rPr>
          <w:noProof/>
        </w:rPr>
        <w:lastRenderedPageBreak/>
        <w:drawing>
          <wp:inline distT="0" distB="0" distL="0" distR="0" wp14:anchorId="4622F158" wp14:editId="4622F159">
            <wp:extent cx="5943600" cy="3962400"/>
            <wp:effectExtent l="0" t="0" r="0" b="0"/>
            <wp:docPr id="7" name="Picture" descr="Figure 7: a) FCO2 validation for BIKER and the three in situ HG models. b) Mean carbon efflux across all rivers and timesteps, accounting for surface area. d) Median carbon efflux across all rivers and timesteps, accounting for surface area. Completely remotely-sensed methods are colored in red, in situ methods in purple, and the obserevd values in orange."/>
            <wp:cNvGraphicFramePr/>
            <a:graphic xmlns:a="http://schemas.openxmlformats.org/drawingml/2006/main">
              <a:graphicData uri="http://schemas.openxmlformats.org/drawingml/2006/picture">
                <pic:pic xmlns:pic="http://schemas.openxmlformats.org/drawingml/2006/picture">
                  <pic:nvPicPr>
                    <pic:cNvPr id="0" name="Picture" descr="cache/FCO2/FCO2_models.jpg"/>
                    <pic:cNvPicPr>
                      <a:picLocks noChangeAspect="1" noChangeArrowheads="1"/>
                    </pic:cNvPicPr>
                  </pic:nvPicPr>
                  <pic:blipFill>
                    <a:blip r:embed="rId18"/>
                    <a:stretch>
                      <a:fillRect/>
                    </a:stretch>
                  </pic:blipFill>
                  <pic:spPr bwMode="auto">
                    <a:xfrm>
                      <a:off x="0" y="0"/>
                      <a:ext cx="5943600" cy="3962400"/>
                    </a:xfrm>
                    <a:prstGeom prst="rect">
                      <a:avLst/>
                    </a:prstGeom>
                    <a:noFill/>
                    <a:ln w="9525">
                      <a:noFill/>
                      <a:headEnd/>
                      <a:tailEnd/>
                    </a:ln>
                  </pic:spPr>
                </pic:pic>
              </a:graphicData>
            </a:graphic>
          </wp:inline>
        </w:drawing>
      </w:r>
    </w:p>
    <w:p w14:paraId="4622F068" w14:textId="77777777" w:rsidR="002C7468" w:rsidRDefault="00714C7A">
      <w:pPr>
        <w:pStyle w:val="ImageCaption"/>
      </w:pPr>
      <w:r>
        <w:t xml:space="preserve">Figure 7: a) FCO2 validation for BIKER and the three in situ HG models. b) Mean carbon efflux across all rivers and timesteps, accounting for surface area. d) Median carbon efflux across all rivers and timesteps, accounting for surface area. Completely remotely-sensed methods are colored in red, in situ methods in purple, and the </w:t>
      </w:r>
      <w:proofErr w:type="spellStart"/>
      <w:r>
        <w:t>obserevd</w:t>
      </w:r>
      <w:proofErr w:type="spellEnd"/>
      <w:r>
        <w:t xml:space="preserve"> values in orange.</w:t>
      </w:r>
    </w:p>
    <w:p w14:paraId="4622F069" w14:textId="77777777" w:rsidR="002C7468" w:rsidRDefault="00714C7A">
      <w:pPr>
        <w:pStyle w:val="BodyText"/>
      </w:pPr>
      <w:r>
        <w:t xml:space="preserve">Figures 7b and 7c compares the bulk carbon efflux (via </w:t>
      </w:r>
      <m:oMath>
        <m:sSub>
          <m:sSubPr>
            <m:ctrlPr>
              <w:rPr>
                <w:rFonts w:ascii="Cambria Math" w:hAnsi="Cambria Math"/>
              </w:rPr>
            </m:ctrlPr>
          </m:sSubPr>
          <m:e>
            <m:r>
              <w:rPr>
                <w:rFonts w:ascii="Cambria Math" w:hAnsi="Cambria Math"/>
              </w:rPr>
              <m:t>F</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from the 47 rivers using BIKER posterior means and the three streamgauge-based HG models. For the means, all estimates are positively biased, with BIKER (5.67 gG-C/yr) and ‘Raymond 2013’ (5.75 </w:t>
      </w:r>
      <w:proofErr w:type="spellStart"/>
      <w:r>
        <w:t>gG</w:t>
      </w:r>
      <w:proofErr w:type="spellEnd"/>
      <w:r>
        <w:t>-C/</w:t>
      </w:r>
      <w:proofErr w:type="spellStart"/>
      <w:r>
        <w:t>yr</w:t>
      </w:r>
      <w:proofErr w:type="spellEnd"/>
      <w:r>
        <w:t xml:space="preserve">) the most overestimated relative to the observed flux (4.3 </w:t>
      </w:r>
      <w:proofErr w:type="spellStart"/>
      <w:r>
        <w:t>gG</w:t>
      </w:r>
      <w:proofErr w:type="spellEnd"/>
      <w:r>
        <w:t>-C/</w:t>
      </w:r>
      <w:proofErr w:type="spellStart"/>
      <w:r>
        <w:t>yr</w:t>
      </w:r>
      <w:proofErr w:type="spellEnd"/>
      <w:r>
        <w:t xml:space="preserve">). However, this is evidently due to one or a few significantly biased outliers, as median fluxes are nearly perfectly captured by BIKER (3.26 </w:t>
      </w:r>
      <w:proofErr w:type="spellStart"/>
      <w:r>
        <w:lastRenderedPageBreak/>
        <w:t>gG</w:t>
      </w:r>
      <w:proofErr w:type="spellEnd"/>
      <w:r>
        <w:t>-C/</w:t>
      </w:r>
      <w:proofErr w:type="spellStart"/>
      <w:r>
        <w:t>yr</w:t>
      </w:r>
      <w:proofErr w:type="spellEnd"/>
      <w:r>
        <w:t xml:space="preserve">) and ‘Raymond 2012’ (3.2 </w:t>
      </w:r>
      <w:proofErr w:type="spellStart"/>
      <w:r>
        <w:t>gG</w:t>
      </w:r>
      <w:proofErr w:type="spellEnd"/>
      <w:r>
        <w:t>-C/</w:t>
      </w:r>
      <w:proofErr w:type="spellStart"/>
      <w:r>
        <w:t>yr</w:t>
      </w:r>
      <w:proofErr w:type="spellEnd"/>
      <w:r>
        <w:t xml:space="preserve">) versus the observed flux (3.13 </w:t>
      </w:r>
      <w:proofErr w:type="spellStart"/>
      <w:r>
        <w:t>gG</w:t>
      </w:r>
      <w:proofErr w:type="spellEnd"/>
      <w:r>
        <w:t>-C/</w:t>
      </w:r>
      <w:proofErr w:type="spellStart"/>
      <w:r>
        <w:t>yr</w:t>
      </w:r>
      <w:proofErr w:type="spellEnd"/>
      <w:r>
        <w:t xml:space="preserve">). The two remaining models are still overestimated, though less so than for the mean flux. Thus, despite BIKER using absolutely no </w:t>
      </w:r>
      <w:proofErr w:type="spellStart"/>
      <w:r>
        <w:t>streamgauge</w:t>
      </w:r>
      <w:proofErr w:type="spellEnd"/>
      <w:r>
        <w:t xml:space="preserve"> or other in situ data like the other 3 methods do, it provides a reasonable upscaling estimate of the bulk carbon efflux across many rivers (Figure 6c). This is promising for BIKER’s implementation within future upscaling workflows.</w:t>
      </w:r>
    </w:p>
    <w:p w14:paraId="4622F06A" w14:textId="77777777" w:rsidR="002C7468" w:rsidRDefault="00714C7A">
      <w:pPr>
        <w:pStyle w:val="Heading2"/>
      </w:pPr>
      <w:bookmarkStart w:id="123" w:name="discussion"/>
      <w:bookmarkEnd w:id="115"/>
      <w:bookmarkEnd w:id="120"/>
      <w:bookmarkEnd w:id="122"/>
      <w:r>
        <w:t>6 Discussion</w:t>
      </w:r>
    </w:p>
    <w:p w14:paraId="4622F06B" w14:textId="77777777" w:rsidR="002C7468" w:rsidRDefault="00714C7A">
      <w:pPr>
        <w:pStyle w:val="Heading3"/>
      </w:pPr>
      <w:bookmarkStart w:id="124" w:name="Xb20fe830aada82955e8c37d7a5b4e015ca2ffe3"/>
      <w:r>
        <w:t>6.1 Gas exchange in hydraulically-wide rivers</w:t>
      </w:r>
    </w:p>
    <w:p w14:paraId="4622F06C" w14:textId="77777777" w:rsidR="002C7468" w:rsidRDefault="00714C7A">
      <w:pPr>
        <w:pStyle w:val="FirstParagraph"/>
      </w:pPr>
      <w:commentRangeStart w:id="125"/>
      <w:r>
        <w:rPr>
          <w:b/>
          <w:bCs/>
        </w:rPr>
        <w:t>REWRITE THIS</w:t>
      </w:r>
      <w:r>
        <w:t xml:space="preserve"> Field studies of gas exchange in wide rivers have suggested that their </w:t>
      </w:r>
      <w:r>
        <w:rPr>
          <w:i/>
          <w:iCs/>
        </w:rPr>
        <w:t>k</w:t>
      </w:r>
      <w:r>
        <w:t xml:space="preserve"> properties behave differently than in steeper and smaller rivers (Alin et al., 2011; Beaulieu et al., 2012; </w:t>
      </w:r>
      <w:proofErr w:type="spellStart"/>
      <w:r>
        <w:t>Ulseth</w:t>
      </w:r>
      <w:proofErr w:type="spellEnd"/>
      <w:r>
        <w:t xml:space="preserve"> et al., 2019; Wang et al., 2021). While much work has focused on the small-stream side of the stream-to-river continuum, Moog &amp; </w:t>
      </w:r>
      <w:proofErr w:type="spellStart"/>
      <w:r>
        <w:t>Jirka</w:t>
      </w:r>
      <w:proofErr w:type="spellEnd"/>
      <w:r>
        <w:t xml:space="preserve"> (1999a) proposed a conceptual model for gas exchange in low turbulence, small roughness flows (which coincides with large rivers). Figure 3d is to our knowledge the first empirical confirmation that the chainsaw model is valid in rivers (at least hydraulically-wide ones). Future tests should be performed to explore </w:t>
      </w:r>
      <w:proofErr w:type="gramStart"/>
      <w:r>
        <w:t>it’s</w:t>
      </w:r>
      <w:proofErr w:type="gramEnd"/>
      <w:r>
        <w:t xml:space="preserve"> feasibility in smaller streams and/or other aquatic environments where turbulence is also generally low. We are not accounting for dissipation generated via wind shear, as none of these hydraulics-driven gas exchange models do. We suspect that this model will be less representative in less-</w:t>
      </w:r>
      <w:proofErr w:type="spellStart"/>
      <w:r>
        <w:t>sheletered</w:t>
      </w:r>
      <w:proofErr w:type="spellEnd"/>
      <w:r>
        <w:t xml:space="preserve"> rivers where wind becomes a driving factor of gas exchange rates, however this model setup is a good start towards coupling hydraulics-driven gas exchange with wind-driven gas exchange. Such a model would likely take a form similar to the conceptual model proposed by Wang et al. (2021).</w:t>
      </w:r>
      <w:commentRangeEnd w:id="125"/>
      <w:r>
        <w:rPr>
          <w:rStyle w:val="CommentReference"/>
        </w:rPr>
        <w:commentReference w:id="125"/>
      </w:r>
    </w:p>
    <w:p w14:paraId="4622F06D" w14:textId="77777777" w:rsidR="002C7468" w:rsidRDefault="00714C7A">
      <w:pPr>
        <w:pStyle w:val="Heading3"/>
      </w:pPr>
      <w:bookmarkStart w:id="126" w:name="Xd2410a5e0ba373a02ac9e9af617a65f67102686"/>
      <w:bookmarkEnd w:id="124"/>
      <w:r>
        <w:lastRenderedPageBreak/>
        <w:t xml:space="preserve">6.2 Towards remote sensing of global spatiotemporal dynamics of </w:t>
      </w:r>
      <w:r>
        <w:rPr>
          <w:i/>
          <w:iCs/>
        </w:rPr>
        <w:t>k</w:t>
      </w:r>
      <w:r>
        <w:t xml:space="preserve"> in large rivers</w:t>
      </w:r>
    </w:p>
    <w:p w14:paraId="4622F06E" w14:textId="77777777" w:rsidR="002C7468" w:rsidRDefault="00714C7A">
      <w:pPr>
        <w:pStyle w:val="FirstParagraph"/>
      </w:pPr>
      <w:r>
        <w:t xml:space="preserve">To date, the studies exploring the spatiotemporal dynamics of riverine gas exchange have arguably been held back by a lack of data. A few studies have investigated these dynamics, but they have been limited to individual rivers and/or limited field seasons (Hall et al., 2012; Sand-Jensen &amp; </w:t>
      </w:r>
      <w:proofErr w:type="spellStart"/>
      <w:r>
        <w:t>Staehr</w:t>
      </w:r>
      <w:proofErr w:type="spellEnd"/>
      <w:r>
        <w:t xml:space="preserve">, 2012). For example, </w:t>
      </w:r>
      <w:proofErr w:type="spellStart"/>
      <w:r>
        <w:t>Wallin</w:t>
      </w:r>
      <w:proofErr w:type="spellEnd"/>
      <w:r>
        <w:t xml:space="preserve"> et al. (2011) performed a preliminary analysis in northern Sweden relating cross-section specific temporal variability in gas exchange with channel slope, but they were limited to a mean of only 8 measurements per river in a single watershed.</w:t>
      </w:r>
    </w:p>
    <w:p w14:paraId="4622F06F" w14:textId="77777777" w:rsidR="002C7468" w:rsidRDefault="00714C7A">
      <w:pPr>
        <w:pStyle w:val="BodyText"/>
      </w:pPr>
      <w:r>
        <w:t xml:space="preserve">Therefore, estimating </w:t>
      </w:r>
      <w:r>
        <w:rPr>
          <w:i/>
          <w:iCs/>
        </w:rPr>
        <w:t>k</w:t>
      </w:r>
      <w:r>
        <w:t xml:space="preserve"> from SWOT data is an attractive option, at least for exploring its spatiotemporal dynamics at fine temporal resolution and at the global-scale. Section 5 shows that BIKER successfully infers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using simulated SWOT data over a wide range of rivers and with implicit measurement errors accounted for (Figures 4-6). This bodes well for BIKER’s eventual implementation on real SWOT observations, as does BIKER’s improved performance with longer timeseries (Figure 6b). The nominal three-year SWOT campaign will provide hundreds of observations for most rivers, suggesting even better BIKER inversions than those presented here. All of this suggests that near-daily estimation of global riverine gas exchange and its temporal dynamics could be possible once SWOT launches.</w:t>
      </w:r>
    </w:p>
    <w:p w14:paraId="4622F070" w14:textId="77777777" w:rsidR="002C7468" w:rsidRDefault="00714C7A">
      <w:pPr>
        <w:pStyle w:val="BodyText"/>
      </w:pPr>
      <w:r>
        <w:t xml:space="preserve">With that said, Figures 4-7 highlight a substantial range of algorithm performances across rivers. These differences in performance are likely due to the representativeness of the priors used for that river. For SWOT discharge algorithms, authors have repeatedly shown that the ‘quality’ of prior hyperparameters plays a large role in the success of one’s discharge inversions (Andreadis et al., 2020; Brinkerhoff et al., 2020; Frasson et al., 2021; Tuozzolo et al., 2019) and our results </w:t>
      </w:r>
      <w:r>
        <w:lastRenderedPageBreak/>
        <w:t>here further corroborate this finding. It should be stressed that a substantial portion of rivers from (Frasson et al., 2021) are canal-shaped in nature, suggesting different hydraulic properties than a natural river channel. Nearly universally, these rivers underperformed (Figure 5), however it is impossible to isolate whether that is due to channel geomorphology or the fact that these canals also usually had short timeseries (usually only 12 days).</w:t>
      </w:r>
    </w:p>
    <w:p w14:paraId="4622F071" w14:textId="77777777" w:rsidR="002C7468" w:rsidRDefault="00714C7A">
      <w:pPr>
        <w:pStyle w:val="Heading3"/>
      </w:pPr>
      <w:bookmarkStart w:id="127" w:name="Xf75520f388a635bd3e085c281e018b0321b74c5"/>
      <w:bookmarkEnd w:id="126"/>
      <w:r>
        <w:t>6.3 Towards remotely sensing riverine carbon emissions using SWOT</w:t>
      </w:r>
    </w:p>
    <w:p w14:paraId="4622F072" w14:textId="77777777" w:rsidR="002C7468" w:rsidRDefault="00714C7A">
      <w:pPr>
        <w:pStyle w:val="FirstParagraph"/>
      </w:pPr>
      <w:r>
        <w:t xml:space="preserve">Figure 7 confirms that BIKER is quite successful, without any in situ information aside from a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logger, at predicting both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(Figure 6a) and 2) the bulk carbon efflux (Figure 7b-7c). This encouraging result has two main implications for future work coupling remote sensing via SWOT </w:t>
      </w:r>
      <w:proofErr w:type="gramStart"/>
      <w:r>
        <w:t>with in</w:t>
      </w:r>
      <w:proofErr w:type="gramEnd"/>
      <w:r>
        <w:t xml:space="preserve"> situ data. First, it confirms that we can couple BIKER and SWOT </w:t>
      </w:r>
      <w:proofErr w:type="gramStart"/>
      <w:r>
        <w:t>with in</w:t>
      </w:r>
      <w:proofErr w:type="gramEnd"/>
      <w:r>
        <w:t xml:space="preserve"> situ gas concentration loggers to produce reasonable </w:t>
      </w:r>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estimates at novel temporal resolutions in SWOT-observable rivers. This is particularly useful given recent advances in in situ gas concentration loggers (e.g. Aho et al., 2021) but no such similar advances in modeling </w:t>
      </w:r>
      <w:r>
        <w:rPr>
          <w:i/>
          <w:iCs/>
        </w:rPr>
        <w:t>k</w:t>
      </w:r>
      <w:r>
        <w:t xml:space="preserve"> at equivalent temporal resolutions. BIKER can likely also be </w:t>
      </w:r>
      <w:proofErr w:type="gramStart"/>
      <w:r>
        <w:t>ran</w:t>
      </w:r>
      <w:proofErr w:type="gramEnd"/>
      <w:r>
        <w:t xml:space="preserve"> at the field scale using arrays of pressure transducers to estimate water surface slope (rather than using satellite-based altimeters like SWOT) following recent similar work for estimating streamflow (Harlan et al., 2021).</w:t>
      </w:r>
    </w:p>
    <w:p w14:paraId="4622F073" w14:textId="77777777" w:rsidR="002C7468" w:rsidRDefault="00714C7A">
      <w:pPr>
        <w:pStyle w:val="BodyText"/>
      </w:pPr>
      <w:r>
        <w:t xml:space="preserve">Secondly, it is important to again stress that unlike BIKER, the HG models in Figure 7 rely on an in situ </w:t>
      </w:r>
      <w:proofErr w:type="spellStart"/>
      <w:r>
        <w:t>streamgauge</w:t>
      </w:r>
      <w:proofErr w:type="spellEnd"/>
      <w:r>
        <w:t xml:space="preserve">. This means that Figure 7 represents the best performance that those models could ever have, while BIKER represents the worse performance it could ever have. If the HG models are ran using modeled discharge, their accuracy would necessarily decrease. Thus, these results suggest that BIKER will be useful in not only assessing gas exchange velocities, but </w:t>
      </w:r>
      <w:r>
        <w:lastRenderedPageBreak/>
        <w:t>also in providing additional measurements to upscaling workflows that rely on modeled streamflow [e.g. </w:t>
      </w:r>
      <w:r>
        <w:rPr>
          <w:b/>
          <w:bCs/>
        </w:rPr>
        <w:t xml:space="preserve">Liu </w:t>
      </w:r>
      <w:proofErr w:type="spellStart"/>
      <w:r>
        <w:rPr>
          <w:b/>
          <w:bCs/>
        </w:rPr>
        <w:t>etal</w:t>
      </w:r>
      <w:proofErr w:type="spellEnd"/>
      <w:r>
        <w:rPr>
          <w:b/>
          <w:bCs/>
        </w:rPr>
        <w:t xml:space="preserve"> in review</w:t>
      </w:r>
      <w:r>
        <w:t>].</w:t>
      </w:r>
    </w:p>
    <w:p w14:paraId="4622F074" w14:textId="77777777" w:rsidR="002C7468" w:rsidRDefault="00714C7A">
      <w:pPr>
        <w:pStyle w:val="Heading2"/>
      </w:pPr>
      <w:bookmarkStart w:id="128" w:name="conclusions"/>
      <w:bookmarkEnd w:id="123"/>
      <w:bookmarkEnd w:id="127"/>
      <w:r>
        <w:t>7 Conclusions</w:t>
      </w:r>
    </w:p>
    <w:p w14:paraId="4622F075" w14:textId="77777777" w:rsidR="002C7468" w:rsidRDefault="00714C7A">
      <w:pPr>
        <w:pStyle w:val="FirstParagraph"/>
      </w:pPr>
      <w:r>
        <w:t xml:space="preserve">Gas exchange from aquatic systems has been studied for nearly a century and dozens of predictive equations have been developed to obtain </w:t>
      </w:r>
      <w:r>
        <w:rPr>
          <w:i/>
          <w:iCs/>
        </w:rPr>
        <w:t>k</w:t>
      </w:r>
      <w:r>
        <w:t xml:space="preserve"> values from easily measured hydraulic properties rather than via direct measurement. Likewise, equation 2 has been repeatedly verified across many non-fluvial environments. However. despite renewed interest in fluvial gas exchange in the last decade or so, there are considerable uncertainties in how fluvial </w:t>
      </w:r>
      <w:r>
        <w:rPr>
          <w:i/>
          <w:iCs/>
        </w:rPr>
        <w:t>k</w:t>
      </w:r>
      <w:r>
        <w:t xml:space="preserve"> varies with respect to time. This is generally due to a lack of direct measurements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In this paper, we propose that the soon-to-launch SWOT satellite will provide enough hydraulic measurements to analyse the temporal dynamics of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given that there is a robust way to ingest SWOT measurements and infer gas exchange velocities from those measurements.</w:t>
      </w:r>
    </w:p>
    <w:p w14:paraId="4622F076" w14:textId="77777777" w:rsidR="002C7468" w:rsidRDefault="00714C7A">
      <w:pPr>
        <w:pStyle w:val="BodyText"/>
      </w:pPr>
      <w:r>
        <w:t xml:space="preserve">In that context, we develop the BIKER algorithm to infer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from simulated SWOT measurements, showing strong recovery of rivers’ temporal </w:t>
      </w:r>
      <m:oMath>
        <m:sSub>
          <m:sSubPr>
            <m:ctrlPr>
              <w:rPr>
                <w:rFonts w:ascii="Cambria Math" w:hAnsi="Cambria Math"/>
              </w:rPr>
            </m:ctrlPr>
          </m:sSubPr>
          <m:e>
            <m:r>
              <w:rPr>
                <w:rFonts w:ascii="Cambria Math" w:hAnsi="Cambria Math"/>
              </w:rPr>
              <m:t>k</m:t>
            </m:r>
          </m:e>
          <m:sub>
            <m:r>
              <w:rPr>
                <w:rFonts w:ascii="Cambria Math" w:hAnsi="Cambria Math"/>
              </w:rPr>
              <m:t>600</m:t>
            </m:r>
          </m:sub>
        </m:sSub>
      </m:oMath>
      <w:r>
        <w:t xml:space="preserve"> dynamics and relying on absolutely no on-the-ground information. We also pair BIKER with an in situ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logger and show strong performance in reproducing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fluxes and bulk carbon efflux from the rivers’ combined surfaces. These strong results functionally open the door for global-scale, near daily estimates of fluvial gas exchange velocity once SWOT launches in 2022. This unprecedented amount of data should allow for significant insights into the temporal dynamics of fluvial gas exchange in large rivers around the world.</w:t>
      </w:r>
    </w:p>
    <w:p w14:paraId="4622F077" w14:textId="77777777" w:rsidR="002C7468" w:rsidRDefault="00714C7A">
      <w:pPr>
        <w:pStyle w:val="Heading2"/>
      </w:pPr>
      <w:bookmarkStart w:id="129" w:name="acknowledgements"/>
      <w:bookmarkEnd w:id="128"/>
      <w:r>
        <w:lastRenderedPageBreak/>
        <w:t>8 Acknowledgements</w:t>
      </w:r>
    </w:p>
    <w:p w14:paraId="4622F078" w14:textId="77777777" w:rsidR="002C7468" w:rsidRDefault="00714C7A">
      <w:pPr>
        <w:pStyle w:val="FirstParagraph"/>
      </w:pPr>
      <w:r>
        <w:t xml:space="preserve">C.B. Brinkerhoff was funded on </w:t>
      </w:r>
      <w:r>
        <w:rPr>
          <w:b/>
          <w:bCs/>
        </w:rPr>
        <w:t>FINESST</w:t>
      </w:r>
      <w:r>
        <w:t xml:space="preserve">. The version of BIKER used in this study is available at </w:t>
      </w:r>
      <w:r>
        <w:rPr>
          <w:b/>
          <w:bCs/>
        </w:rPr>
        <w:t>citable code here</w:t>
      </w:r>
      <w:r>
        <w:t xml:space="preserve">. BIKER remains in active development and is available for download at </w:t>
      </w:r>
      <w:hyperlink r:id="rId19">
        <w:r>
          <w:rPr>
            <w:rStyle w:val="Hyperlink"/>
          </w:rPr>
          <w:t>https://github.com/craigbrinkerhoff/BIKER</w:t>
        </w:r>
      </w:hyperlink>
      <w:r>
        <w:t xml:space="preserve">. All code to build and generate results, figures, and the manuscript is available at </w:t>
      </w:r>
      <w:hyperlink r:id="rId20">
        <w:r>
          <w:rPr>
            <w:rStyle w:val="Hyperlink"/>
          </w:rPr>
          <w:t>https://github.com/craigbrinkerhoff/RSK600</w:t>
        </w:r>
      </w:hyperlink>
      <w:r>
        <w:t xml:space="preserve">. We thank Renato Frasson, Michael Durand, Amber </w:t>
      </w:r>
      <w:proofErr w:type="spellStart"/>
      <w:r>
        <w:t>Ulseth</w:t>
      </w:r>
      <w:proofErr w:type="spellEnd"/>
      <w:r>
        <w:t>, and Jake Beaulieu for generously making their data available for this study. We also thank the entire SWOT discharge working group for their decade-plus body of work which inspired this study.</w:t>
      </w:r>
    </w:p>
    <w:p w14:paraId="4622F079" w14:textId="77777777" w:rsidR="002C7468" w:rsidRDefault="00714C7A">
      <w:pPr>
        <w:pStyle w:val="Heading2"/>
      </w:pPr>
      <w:bookmarkStart w:id="130" w:name="apendix-a"/>
      <w:bookmarkEnd w:id="129"/>
      <w:r>
        <w:t xml:space="preserve">9 </w:t>
      </w:r>
      <w:proofErr w:type="spellStart"/>
      <w:r>
        <w:t>Apendix</w:t>
      </w:r>
      <w:proofErr w:type="spellEnd"/>
      <w:r>
        <w:t xml:space="preserve"> A</w:t>
      </w:r>
    </w:p>
    <w:p w14:paraId="4622F07A" w14:textId="77777777" w:rsidR="002C7468" w:rsidRDefault="00714C7A">
      <w:pPr>
        <w:pStyle w:val="FirstParagraph"/>
      </w:pPr>
      <w:r>
        <w:rPr>
          <w:i/>
          <w:iCs/>
        </w:rPr>
        <w:t>Table A1: Variable description and notation for this study. ADD THE BAYES PARAMETERS YET</w:t>
      </w:r>
    </w:p>
    <w:tbl>
      <w:tblPr>
        <w:tblW w:w="5000" w:type="pct"/>
        <w:tblLook w:val="0020" w:firstRow="1" w:lastRow="0" w:firstColumn="0" w:lastColumn="0" w:noHBand="0" w:noVBand="0"/>
      </w:tblPr>
      <w:tblGrid>
        <w:gridCol w:w="1550"/>
        <w:gridCol w:w="3669"/>
        <w:gridCol w:w="3057"/>
        <w:gridCol w:w="1084"/>
      </w:tblGrid>
      <w:tr w:rsidR="002C7468" w14:paraId="4622F07F" w14:textId="77777777">
        <w:trPr>
          <w:tblHeader/>
        </w:trPr>
        <w:tc>
          <w:tcPr>
            <w:tcW w:w="0" w:type="auto"/>
          </w:tcPr>
          <w:p w14:paraId="4622F07B" w14:textId="77777777" w:rsidR="002C7468" w:rsidRDefault="00714C7A">
            <w:pPr>
              <w:pStyle w:val="Compact"/>
              <w:jc w:val="left"/>
            </w:pPr>
            <w:r>
              <w:rPr>
                <w:b/>
                <w:bCs/>
              </w:rPr>
              <w:t>Notation</w:t>
            </w:r>
          </w:p>
        </w:tc>
        <w:tc>
          <w:tcPr>
            <w:tcW w:w="0" w:type="auto"/>
          </w:tcPr>
          <w:p w14:paraId="4622F07C" w14:textId="77777777" w:rsidR="002C7468" w:rsidRDefault="00714C7A">
            <w:pPr>
              <w:pStyle w:val="Compact"/>
              <w:jc w:val="left"/>
            </w:pPr>
            <w:r>
              <w:rPr>
                <w:b/>
                <w:bCs/>
              </w:rPr>
              <w:t>Description</w:t>
            </w:r>
          </w:p>
        </w:tc>
        <w:tc>
          <w:tcPr>
            <w:tcW w:w="0" w:type="auto"/>
          </w:tcPr>
          <w:p w14:paraId="4622F07D" w14:textId="77777777" w:rsidR="002C7468" w:rsidRDefault="00714C7A">
            <w:pPr>
              <w:pStyle w:val="Compact"/>
              <w:jc w:val="left"/>
            </w:pPr>
            <w:r>
              <w:rPr>
                <w:b/>
                <w:bCs/>
              </w:rPr>
              <w:t>Calculation (if applicable)</w:t>
            </w:r>
          </w:p>
        </w:tc>
        <w:tc>
          <w:tcPr>
            <w:tcW w:w="0" w:type="auto"/>
          </w:tcPr>
          <w:p w14:paraId="4622F07E" w14:textId="77777777" w:rsidR="002C7468" w:rsidRDefault="00714C7A">
            <w:pPr>
              <w:pStyle w:val="Compact"/>
              <w:jc w:val="left"/>
            </w:pPr>
            <w:r>
              <w:rPr>
                <w:b/>
                <w:bCs/>
              </w:rPr>
              <w:t>Units</w:t>
            </w:r>
          </w:p>
        </w:tc>
      </w:tr>
      <w:tr w:rsidR="002C7468" w14:paraId="4622F084" w14:textId="77777777">
        <w:tc>
          <w:tcPr>
            <w:tcW w:w="0" w:type="auto"/>
          </w:tcPr>
          <w:p w14:paraId="4622F080" w14:textId="77777777" w:rsidR="002C7468" w:rsidRDefault="00714C7A">
            <w:pPr>
              <w:pStyle w:val="Compact"/>
              <w:jc w:val="left"/>
            </w:pPr>
            <m:oMathPara>
              <m:oMath>
                <m:r>
                  <w:rPr>
                    <w:rFonts w:ascii="Cambria Math" w:hAnsi="Cambria Math"/>
                  </w:rPr>
                  <m:t>A</m:t>
                </m:r>
              </m:oMath>
            </m:oMathPara>
          </w:p>
        </w:tc>
        <w:tc>
          <w:tcPr>
            <w:tcW w:w="0" w:type="auto"/>
          </w:tcPr>
          <w:p w14:paraId="4622F081" w14:textId="77777777" w:rsidR="002C7468" w:rsidRDefault="00714C7A">
            <w:pPr>
              <w:pStyle w:val="Compact"/>
              <w:jc w:val="left"/>
            </w:pPr>
            <w:r>
              <w:t>Channel cross-sectional area</w:t>
            </w:r>
          </w:p>
        </w:tc>
        <w:tc>
          <w:tcPr>
            <w:tcW w:w="0" w:type="auto"/>
          </w:tcPr>
          <w:p w14:paraId="4622F082" w14:textId="77777777" w:rsidR="002C7468" w:rsidRDefault="00714C7A">
            <w:pPr>
              <w:pStyle w:val="Compact"/>
              <w:jc w:val="left"/>
            </w:pPr>
            <w:r>
              <w:t>NA</w:t>
            </w:r>
          </w:p>
        </w:tc>
        <w:tc>
          <w:tcPr>
            <w:tcW w:w="0" w:type="auto"/>
          </w:tcPr>
          <w:p w14:paraId="4622F083" w14:textId="77777777" w:rsidR="002C7468" w:rsidRDefault="00752599">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2C7468" w14:paraId="4622F089" w14:textId="77777777">
        <w:tc>
          <w:tcPr>
            <w:tcW w:w="0" w:type="auto"/>
          </w:tcPr>
          <w:p w14:paraId="4622F085" w14:textId="77777777" w:rsidR="002C7468" w:rsidRDefault="00752599">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0</m:t>
                    </m:r>
                  </m:sub>
                </m:sSub>
              </m:oMath>
            </m:oMathPara>
          </w:p>
        </w:tc>
        <w:tc>
          <w:tcPr>
            <w:tcW w:w="0" w:type="auto"/>
          </w:tcPr>
          <w:p w14:paraId="4622F086" w14:textId="77777777" w:rsidR="002C7468" w:rsidRDefault="00714C7A">
            <w:pPr>
              <w:pStyle w:val="Compact"/>
              <w:jc w:val="left"/>
            </w:pPr>
            <w:r>
              <w:t>Median cross-sectional area</w:t>
            </w:r>
          </w:p>
        </w:tc>
        <w:tc>
          <w:tcPr>
            <w:tcW w:w="0" w:type="auto"/>
          </w:tcPr>
          <w:p w14:paraId="4622F087" w14:textId="77777777" w:rsidR="002C7468" w:rsidRDefault="00714C7A">
            <w:pPr>
              <w:pStyle w:val="Compact"/>
              <w:jc w:val="left"/>
            </w:pPr>
            <w:r>
              <w:t>NA</w:t>
            </w:r>
          </w:p>
        </w:tc>
        <w:tc>
          <w:tcPr>
            <w:tcW w:w="0" w:type="auto"/>
          </w:tcPr>
          <w:p w14:paraId="4622F088" w14:textId="77777777" w:rsidR="002C7468" w:rsidRDefault="00752599">
            <w:pPr>
              <w:pStyle w:val="Compact"/>
              <w:jc w:val="left"/>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L</m:t>
                        </m:r>
                      </m:e>
                      <m:sup>
                        <m:r>
                          <w:rPr>
                            <w:rFonts w:ascii="Cambria Math" w:hAnsi="Cambria Math"/>
                          </w:rPr>
                          <m:t>2</m:t>
                        </m:r>
                      </m:sup>
                    </m:sSup>
                  </m:e>
                </m:d>
              </m:oMath>
            </m:oMathPara>
          </w:p>
        </w:tc>
      </w:tr>
      <w:tr w:rsidR="002C7468" w14:paraId="4622F08E" w14:textId="77777777">
        <w:tc>
          <w:tcPr>
            <w:tcW w:w="0" w:type="auto"/>
          </w:tcPr>
          <w:p w14:paraId="4622F08A" w14:textId="77777777" w:rsidR="002C7468" w:rsidRDefault="00752599">
            <w:pPr>
              <w:pStyle w:val="Compact"/>
              <w:jc w:val="left"/>
            </w:pPr>
            <m:oMathPara>
              <m:oMath>
                <m:sSub>
                  <m:sSubPr>
                    <m:ctrlPr>
                      <w:rPr>
                        <w:rFonts w:ascii="Cambria Math" w:hAnsi="Cambria Math"/>
                      </w:rPr>
                    </m:ctrlPr>
                  </m:sSubPr>
                  <m:e>
                    <m:r>
                      <w:rPr>
                        <w:rFonts w:ascii="Cambria Math" w:hAnsi="Cambria Math"/>
                      </w:rPr>
                      <m:t>A</m:t>
                    </m:r>
                  </m:e>
                  <m:sub>
                    <m:r>
                      <w:rPr>
                        <w:rFonts w:ascii="Cambria Math" w:hAnsi="Cambria Math"/>
                      </w:rPr>
                      <m:t>p</m:t>
                    </m:r>
                  </m:sub>
                </m:sSub>
              </m:oMath>
            </m:oMathPara>
          </w:p>
        </w:tc>
        <w:tc>
          <w:tcPr>
            <w:tcW w:w="0" w:type="auto"/>
          </w:tcPr>
          <w:p w14:paraId="4622F08B" w14:textId="77777777" w:rsidR="002C7468" w:rsidRDefault="00714C7A">
            <w:pPr>
              <w:pStyle w:val="Compact"/>
              <w:jc w:val="left"/>
            </w:pPr>
            <w:r>
              <w:t>Active-zone fraction</w:t>
            </w:r>
          </w:p>
        </w:tc>
        <w:tc>
          <w:tcPr>
            <w:tcW w:w="0" w:type="auto"/>
          </w:tcPr>
          <w:p w14:paraId="4622F08C" w14:textId="77777777" w:rsidR="002C7468" w:rsidRDefault="00752599">
            <w:pPr>
              <w:pStyle w:val="Compact"/>
              <w:jc w:val="left"/>
            </w:pPr>
            <m:oMath>
              <m:sSub>
                <m:sSubPr>
                  <m:ctrlPr>
                    <w:rPr>
                      <w:rFonts w:ascii="Cambria Math" w:hAnsi="Cambria Math"/>
                    </w:rPr>
                  </m:ctrlPr>
                </m:sSubPr>
                <m:e>
                  <m:r>
                    <w:rPr>
                      <w:rFonts w:ascii="Cambria Math" w:hAnsi="Cambria Math"/>
                    </w:rPr>
                    <m:t>A</m:t>
                  </m:r>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r>
                            <w:rPr>
                              <w:rFonts w:ascii="Cambria Math" w:hAnsi="Cambria Math"/>
                            </w:rPr>
                            <m:t>H</m:t>
                          </m:r>
                        </m:num>
                        <m:den>
                          <m:r>
                            <w:rPr>
                              <w:rFonts w:ascii="Cambria Math" w:hAnsi="Cambria Math"/>
                            </w:rPr>
                            <m:t>v</m:t>
                          </m:r>
                        </m:den>
                      </m:f>
                    </m:e>
                  </m:d>
                </m:e>
                <m:sup>
                  <m:r>
                    <w:rPr>
                      <w:rFonts w:ascii="Cambria Math" w:hAnsi="Cambria Math"/>
                    </w:rPr>
                    <m:t>1</m:t>
                  </m:r>
                  <m:r>
                    <m:rPr>
                      <m:sty m:val="p"/>
                    </m:rPr>
                    <w:rPr>
                      <w:rFonts w:ascii="Cambria Math" w:hAnsi="Cambria Math"/>
                    </w:rPr>
                    <m:t>/</m:t>
                  </m:r>
                  <m:r>
                    <w:rPr>
                      <w:rFonts w:ascii="Cambria Math" w:hAnsi="Cambria Math"/>
                    </w:rPr>
                    <m:t>2</m:t>
                  </m:r>
                </m:sup>
              </m:sSup>
            </m:oMath>
            <w:r w:rsidR="00714C7A">
              <w:t xml:space="preserve"> (Moog &amp; Jirka, 1999a)</w:t>
            </w:r>
          </w:p>
        </w:tc>
        <w:tc>
          <w:tcPr>
            <w:tcW w:w="0" w:type="auto"/>
          </w:tcPr>
          <w:p w14:paraId="4622F08D" w14:textId="77777777" w:rsidR="002C7468" w:rsidRDefault="00714C7A">
            <w:pPr>
              <w:pStyle w:val="Compact"/>
              <w:jc w:val="left"/>
            </w:pPr>
            <w:r>
              <w:t>unitless</w:t>
            </w:r>
          </w:p>
        </w:tc>
      </w:tr>
      <w:tr w:rsidR="002C7468" w14:paraId="4622F093" w14:textId="77777777">
        <w:tc>
          <w:tcPr>
            <w:tcW w:w="0" w:type="auto"/>
          </w:tcPr>
          <w:p w14:paraId="4622F08F" w14:textId="77777777" w:rsidR="002C7468" w:rsidRDefault="00714C7A">
            <w:pPr>
              <w:pStyle w:val="Compact"/>
              <w:jc w:val="left"/>
            </w:pPr>
            <w:r>
              <w:rPr>
                <w:i/>
                <w:iCs/>
              </w:rPr>
              <w:t>Bulk carbon efflux</w:t>
            </w:r>
          </w:p>
        </w:tc>
        <w:tc>
          <w:tcPr>
            <w:tcW w:w="0" w:type="auto"/>
          </w:tcPr>
          <w:p w14:paraId="4622F090" w14:textId="77777777" w:rsidR="002C7468" w:rsidRDefault="00714C7A">
            <w:pPr>
              <w:pStyle w:val="Compact"/>
              <w:jc w:val="left"/>
            </w:pPr>
            <w:r>
              <w:t>carbon mass transport rate from river to atmosphere</w:t>
            </w:r>
          </w:p>
        </w:tc>
        <w:tc>
          <w:tcPr>
            <w:tcW w:w="0" w:type="auto"/>
          </w:tcPr>
          <w:p w14:paraId="4622F091" w14:textId="77777777" w:rsidR="002C7468" w:rsidRDefault="00714C7A">
            <w:pPr>
              <w:pStyle w:val="Compact"/>
              <w:jc w:val="left"/>
            </w:pPr>
            <w:r>
              <w:t>NA</w:t>
            </w:r>
          </w:p>
        </w:tc>
        <w:tc>
          <w:tcPr>
            <w:tcW w:w="0" w:type="auto"/>
          </w:tcPr>
          <w:p w14:paraId="4622F092"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T</m:t>
                        </m:r>
                      </m:den>
                    </m:f>
                  </m:e>
                </m:d>
              </m:oMath>
            </m:oMathPara>
          </w:p>
        </w:tc>
      </w:tr>
      <w:tr w:rsidR="002C7468" w14:paraId="4622F098" w14:textId="77777777">
        <w:tc>
          <w:tcPr>
            <w:tcW w:w="0" w:type="auto"/>
          </w:tcPr>
          <w:p w14:paraId="4622F094" w14:textId="77777777" w:rsidR="002C7468" w:rsidRDefault="00714C7A">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water</m:t>
                        </m:r>
                      </m:sub>
                    </m:sSub>
                  </m:sub>
                </m:sSub>
              </m:oMath>
            </m:oMathPara>
          </w:p>
        </w:tc>
        <w:tc>
          <w:tcPr>
            <w:tcW w:w="0" w:type="auto"/>
          </w:tcPr>
          <w:p w14:paraId="4622F095" w14:textId="77777777" w:rsidR="002C7468" w:rsidRDefault="00714C7A">
            <w:pPr>
              <w:pStyle w:val="Compact"/>
              <w:jc w:val="left"/>
            </w:pPr>
            <w:r>
              <w:t xml:space="preserve">Water-side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4622F096" w14:textId="77777777" w:rsidR="002C7468" w:rsidRDefault="00714C7A">
            <w:pPr>
              <w:pStyle w:val="Compact"/>
              <w:jc w:val="left"/>
            </w:pPr>
            <w:r>
              <w:t>NA</w:t>
            </w:r>
          </w:p>
        </w:tc>
        <w:tc>
          <w:tcPr>
            <w:tcW w:w="0" w:type="auto"/>
          </w:tcPr>
          <w:p w14:paraId="4622F097" w14:textId="77777777" w:rsidR="002C7468" w:rsidRDefault="0075259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9D" w14:textId="77777777">
        <w:tc>
          <w:tcPr>
            <w:tcW w:w="0" w:type="auto"/>
          </w:tcPr>
          <w:p w14:paraId="4622F099" w14:textId="77777777" w:rsidR="002C7468" w:rsidRDefault="00714C7A">
            <w:pPr>
              <w:pStyle w:val="Compact"/>
              <w:jc w:val="left"/>
            </w:pPr>
            <m:oMathPara>
              <m:oMath>
                <m:r>
                  <w:rPr>
                    <w:rFonts w:ascii="Cambria Math" w:hAnsi="Cambria Math"/>
                  </w:rPr>
                  <m:t>C</m:t>
                </m:r>
                <m:sSub>
                  <m:sSubPr>
                    <m:ctrlPr>
                      <w:rPr>
                        <w:rFonts w:ascii="Cambria Math" w:hAnsi="Cambria Math"/>
                      </w:rPr>
                    </m:ctrlPr>
                  </m:sSubPr>
                  <m:e>
                    <m:r>
                      <w:rPr>
                        <w:rFonts w:ascii="Cambria Math" w:hAnsi="Cambria Math"/>
                      </w:rPr>
                      <m:t>O</m:t>
                    </m:r>
                  </m:e>
                  <m:sub>
                    <m:sSub>
                      <m:sSubPr>
                        <m:ctrlPr>
                          <w:rPr>
                            <w:rFonts w:ascii="Cambria Math" w:hAnsi="Cambria Math"/>
                          </w:rPr>
                        </m:ctrlPr>
                      </m:sSubPr>
                      <m:e>
                        <m:r>
                          <w:rPr>
                            <w:rFonts w:ascii="Cambria Math" w:hAnsi="Cambria Math"/>
                          </w:rPr>
                          <m:t>2</m:t>
                        </m:r>
                      </m:e>
                      <m:sub>
                        <m:r>
                          <w:rPr>
                            <w:rFonts w:ascii="Cambria Math" w:hAnsi="Cambria Math"/>
                          </w:rPr>
                          <m:t>air</m:t>
                        </m:r>
                      </m:sub>
                    </m:sSub>
                  </m:sub>
                </m:sSub>
              </m:oMath>
            </m:oMathPara>
          </w:p>
        </w:tc>
        <w:tc>
          <w:tcPr>
            <w:tcW w:w="0" w:type="auto"/>
          </w:tcPr>
          <w:p w14:paraId="4622F09A" w14:textId="77777777" w:rsidR="002C7468" w:rsidRDefault="00714C7A">
            <w:pPr>
              <w:pStyle w:val="Compact"/>
              <w:jc w:val="left"/>
            </w:pPr>
            <w:r>
              <w:t xml:space="preserve">Atmospheric-side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concentration</w:t>
            </w:r>
          </w:p>
        </w:tc>
        <w:tc>
          <w:tcPr>
            <w:tcW w:w="0" w:type="auto"/>
          </w:tcPr>
          <w:p w14:paraId="4622F09B" w14:textId="77777777" w:rsidR="002C7468" w:rsidRDefault="00714C7A">
            <w:pPr>
              <w:pStyle w:val="Compact"/>
              <w:jc w:val="left"/>
            </w:pPr>
            <w:r>
              <w:t>NA</w:t>
            </w:r>
          </w:p>
        </w:tc>
        <w:tc>
          <w:tcPr>
            <w:tcW w:w="0" w:type="auto"/>
          </w:tcPr>
          <w:p w14:paraId="4622F09C" w14:textId="77777777" w:rsidR="002C7468" w:rsidRDefault="0075259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A2" w14:textId="77777777">
        <w:tc>
          <w:tcPr>
            <w:tcW w:w="0" w:type="auto"/>
          </w:tcPr>
          <w:p w14:paraId="4622F09E" w14:textId="77777777" w:rsidR="002C7468" w:rsidRDefault="00714C7A">
            <w:pPr>
              <w:pStyle w:val="Compact"/>
              <w:jc w:val="left"/>
            </w:pPr>
            <m:oMathPara>
              <m:oMath>
                <m:r>
                  <w:rPr>
                    <w:rFonts w:ascii="Cambria Math" w:hAnsi="Cambria Math"/>
                  </w:rPr>
                  <m:t>dA</m:t>
                </m:r>
              </m:oMath>
            </m:oMathPara>
          </w:p>
        </w:tc>
        <w:tc>
          <w:tcPr>
            <w:tcW w:w="0" w:type="auto"/>
          </w:tcPr>
          <w:p w14:paraId="4622F09F" w14:textId="77777777" w:rsidR="002C7468" w:rsidRDefault="00714C7A">
            <w:pPr>
              <w:pStyle w:val="Compact"/>
              <w:jc w:val="left"/>
            </w:pPr>
            <w:r>
              <w:t>change in cross-sectional area</w:t>
            </w:r>
          </w:p>
        </w:tc>
        <w:tc>
          <w:tcPr>
            <w:tcW w:w="0" w:type="auto"/>
          </w:tcPr>
          <w:p w14:paraId="4622F0A0" w14:textId="77777777" w:rsidR="002C7468" w:rsidRDefault="00714C7A">
            <w:pPr>
              <w:pStyle w:val="Compact"/>
              <w:jc w:val="left"/>
            </w:pPr>
            <m:oMathPara>
              <m:oMath>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e</m:t>
                    </m:r>
                  </m:sub>
                </m:sSub>
                <m:r>
                  <m:rPr>
                    <m:sty m:val="p"/>
                  </m:rPr>
                  <w:rPr>
                    <w:rFonts w:ascii="Cambria Math" w:hAnsi="Cambria Math"/>
                  </w:rPr>
                  <m:t>*</m:t>
                </m:r>
                <m:r>
                  <w:rPr>
                    <w:rFonts w:ascii="Cambria Math" w:hAnsi="Cambria Math"/>
                  </w:rPr>
                  <m:t>W</m:t>
                </m:r>
              </m:oMath>
            </m:oMathPara>
          </w:p>
        </w:tc>
        <w:tc>
          <w:tcPr>
            <w:tcW w:w="0" w:type="auto"/>
          </w:tcPr>
          <w:p w14:paraId="4622F0A1" w14:textId="77777777" w:rsidR="002C7468" w:rsidRDefault="0075259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A7" w14:textId="77777777">
        <w:tc>
          <w:tcPr>
            <w:tcW w:w="0" w:type="auto"/>
          </w:tcPr>
          <w:p w14:paraId="4622F0A3" w14:textId="77777777" w:rsidR="002C7468" w:rsidRDefault="00752599">
            <w:pPr>
              <w:pStyle w:val="Compact"/>
              <w:jc w:val="left"/>
            </w:pPr>
            <m:oMathPara>
              <m:oMath>
                <m:sSub>
                  <m:sSubPr>
                    <m:ctrlPr>
                      <w:rPr>
                        <w:rFonts w:ascii="Cambria Math" w:hAnsi="Cambria Math"/>
                      </w:rPr>
                    </m:ctrlPr>
                  </m:sSubPr>
                  <m:e>
                    <m:r>
                      <w:rPr>
                        <w:rFonts w:ascii="Cambria Math" w:hAnsi="Cambria Math"/>
                      </w:rPr>
                      <m:t>D</m:t>
                    </m:r>
                  </m:e>
                  <m:sub>
                    <m:r>
                      <w:rPr>
                        <w:rFonts w:ascii="Cambria Math" w:hAnsi="Cambria Math"/>
                      </w:rPr>
                      <m:t>m</m:t>
                    </m:r>
                  </m:sub>
                </m:sSub>
              </m:oMath>
            </m:oMathPara>
          </w:p>
        </w:tc>
        <w:tc>
          <w:tcPr>
            <w:tcW w:w="0" w:type="auto"/>
          </w:tcPr>
          <w:p w14:paraId="4622F0A4" w14:textId="77777777" w:rsidR="002C7468" w:rsidRDefault="00714C7A">
            <w:pPr>
              <w:pStyle w:val="Compact"/>
              <w:jc w:val="left"/>
            </w:pPr>
            <w:r>
              <w:t>Molecular diffusion coefficient</w:t>
            </w:r>
          </w:p>
        </w:tc>
        <w:tc>
          <w:tcPr>
            <w:tcW w:w="0" w:type="auto"/>
          </w:tcPr>
          <w:p w14:paraId="4622F0A5" w14:textId="77777777" w:rsidR="002C7468" w:rsidRDefault="00714C7A">
            <w:pPr>
              <w:pStyle w:val="Compact"/>
              <w:jc w:val="left"/>
            </w:pPr>
            <w:r>
              <w:t>NA</w:t>
            </w:r>
          </w:p>
        </w:tc>
        <w:tc>
          <w:tcPr>
            <w:tcW w:w="0" w:type="auto"/>
          </w:tcPr>
          <w:p w14:paraId="4622F0A6"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2C7468" w14:paraId="4622F0AC" w14:textId="77777777">
        <w:tc>
          <w:tcPr>
            <w:tcW w:w="0" w:type="auto"/>
          </w:tcPr>
          <w:p w14:paraId="4622F0A8" w14:textId="77777777" w:rsidR="002C7468" w:rsidRDefault="00714C7A">
            <w:pPr>
              <w:pStyle w:val="Compact"/>
              <w:jc w:val="left"/>
            </w:pPr>
            <m:oMathPara>
              <m:oMath>
                <m:r>
                  <w:rPr>
                    <w:rFonts w:ascii="Cambria Math" w:hAnsi="Cambria Math"/>
                  </w:rPr>
                  <w:lastRenderedPageBreak/>
                  <m:t>ϵ</m:t>
                </m:r>
              </m:oMath>
            </m:oMathPara>
          </w:p>
        </w:tc>
        <w:tc>
          <w:tcPr>
            <w:tcW w:w="0" w:type="auto"/>
          </w:tcPr>
          <w:p w14:paraId="4622F0A9" w14:textId="77777777" w:rsidR="002C7468" w:rsidRDefault="00714C7A">
            <w:pPr>
              <w:pStyle w:val="Compact"/>
              <w:jc w:val="left"/>
            </w:pPr>
            <w:r>
              <w:t>Dissipation rate of near-surface turbulence</w:t>
            </w:r>
          </w:p>
        </w:tc>
        <w:tc>
          <w:tcPr>
            <w:tcW w:w="0" w:type="auto"/>
          </w:tcPr>
          <w:p w14:paraId="4622F0AA" w14:textId="77777777" w:rsidR="002C7468" w:rsidRDefault="00714C7A">
            <w:pPr>
              <w:pStyle w:val="Compact"/>
              <w:jc w:val="left"/>
            </w:pPr>
            <w:r>
              <w:t>NA</w:t>
            </w:r>
          </w:p>
        </w:tc>
        <w:tc>
          <w:tcPr>
            <w:tcW w:w="0" w:type="auto"/>
          </w:tcPr>
          <w:p w14:paraId="4622F0AB"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2C7468" w14:paraId="4622F0B1" w14:textId="77777777">
        <w:tc>
          <w:tcPr>
            <w:tcW w:w="0" w:type="auto"/>
          </w:tcPr>
          <w:p w14:paraId="4622F0AD" w14:textId="77777777" w:rsidR="002C7468" w:rsidRDefault="00752599">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S</m:t>
                    </m:r>
                  </m:sub>
                </m:sSub>
              </m:oMath>
            </m:oMathPara>
          </w:p>
        </w:tc>
        <w:tc>
          <w:tcPr>
            <w:tcW w:w="0" w:type="auto"/>
          </w:tcPr>
          <w:p w14:paraId="4622F0AE" w14:textId="77777777" w:rsidR="002C7468" w:rsidRDefault="00714C7A">
            <w:pPr>
              <w:pStyle w:val="Compact"/>
              <w:jc w:val="left"/>
            </w:pPr>
            <w:r>
              <w:t>Dissipation rate of bottom-generated turbulence</w:t>
            </w:r>
          </w:p>
        </w:tc>
        <w:tc>
          <w:tcPr>
            <w:tcW w:w="0" w:type="auto"/>
          </w:tcPr>
          <w:p w14:paraId="4622F0AF" w14:textId="77777777" w:rsidR="002C7468" w:rsidRDefault="00714C7A">
            <w:pPr>
              <w:pStyle w:val="Compact"/>
              <w:jc w:val="left"/>
            </w:pPr>
            <w:r>
              <w:t xml:space="preserve">log-law-of-the-wall model: </w:t>
            </w:r>
            <m:oMath>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sub>
                    <m:sup>
                      <m:r>
                        <w:rPr>
                          <w:rFonts w:ascii="Cambria Math" w:hAnsi="Cambria Math"/>
                        </w:rPr>
                        <m:t>3</m:t>
                      </m:r>
                    </m:sup>
                  </m:sSubSup>
                </m:num>
                <m:den>
                  <m:r>
                    <w:rPr>
                      <w:rFonts w:ascii="Cambria Math" w:hAnsi="Cambria Math"/>
                    </w:rPr>
                    <m:t>H</m:t>
                  </m:r>
                </m:den>
              </m:f>
            </m:oMath>
          </w:p>
        </w:tc>
        <w:tc>
          <w:tcPr>
            <w:tcW w:w="0" w:type="auto"/>
          </w:tcPr>
          <w:p w14:paraId="4622F0B0"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M</m:t>
                        </m:r>
                        <m:r>
                          <m:rPr>
                            <m:sty m:val="p"/>
                          </m:rPr>
                          <w:rPr>
                            <w:rFonts w:ascii="Cambria Math" w:hAnsi="Cambria Math"/>
                          </w:rPr>
                          <m:t>*</m:t>
                        </m:r>
                        <m:r>
                          <w:rPr>
                            <w:rFonts w:ascii="Cambria Math" w:hAnsi="Cambria Math"/>
                          </w:rPr>
                          <m:t>T</m:t>
                        </m:r>
                      </m:den>
                    </m:f>
                  </m:e>
                </m:d>
              </m:oMath>
            </m:oMathPara>
          </w:p>
        </w:tc>
      </w:tr>
      <w:tr w:rsidR="002C7468" w14:paraId="4622F0B6" w14:textId="77777777">
        <w:tc>
          <w:tcPr>
            <w:tcW w:w="0" w:type="auto"/>
          </w:tcPr>
          <w:p w14:paraId="4622F0B2" w14:textId="77777777" w:rsidR="002C7468" w:rsidRDefault="00752599">
            <w:pPr>
              <w:pStyle w:val="Compact"/>
              <w:jc w:val="left"/>
            </w:pPr>
            <m:oMathPara>
              <m:oMath>
                <m:sSub>
                  <m:sSubPr>
                    <m:ctrlPr>
                      <w:rPr>
                        <w:rFonts w:ascii="Cambria Math" w:hAnsi="Cambria Math"/>
                      </w:rPr>
                    </m:ctrlPr>
                  </m:sSubPr>
                  <m:e>
                    <m:r>
                      <w:rPr>
                        <w:rFonts w:ascii="Cambria Math" w:hAnsi="Cambria Math"/>
                      </w:rPr>
                      <m:t>ϵ</m:t>
                    </m:r>
                  </m:e>
                  <m:sub>
                    <m:r>
                      <w:rPr>
                        <w:rFonts w:ascii="Cambria Math" w:hAnsi="Cambria Math"/>
                      </w:rPr>
                      <m:t>D</m:t>
                    </m:r>
                  </m:sub>
                </m:sSub>
              </m:oMath>
            </m:oMathPara>
          </w:p>
        </w:tc>
        <w:tc>
          <w:tcPr>
            <w:tcW w:w="0" w:type="auto"/>
          </w:tcPr>
          <w:p w14:paraId="4622F0B3" w14:textId="77777777" w:rsidR="002C7468" w:rsidRDefault="00714C7A">
            <w:pPr>
              <w:pStyle w:val="Compact"/>
              <w:jc w:val="left"/>
            </w:pPr>
            <w:r>
              <w:t>Dissipation rate of form-drag turbulence</w:t>
            </w:r>
          </w:p>
        </w:tc>
        <w:tc>
          <w:tcPr>
            <w:tcW w:w="0" w:type="auto"/>
          </w:tcPr>
          <w:p w14:paraId="4622F0B4" w14:textId="77777777" w:rsidR="002C7468" w:rsidRDefault="00714C7A">
            <w:pPr>
              <w:pStyle w:val="Compact"/>
              <w:jc w:val="left"/>
            </w:pPr>
            <w:r>
              <w:t xml:space="preserve">form-drag model: </w:t>
            </w:r>
            <m:oMath>
              <m:r>
                <w:rPr>
                  <w:rFonts w:ascii="Cambria Math" w:hAnsi="Cambria Math"/>
                </w:rPr>
                <m:t>gS</m:t>
              </m:r>
              <m:acc>
                <m:accPr>
                  <m:chr m:val="‾"/>
                  <m:ctrlPr>
                    <w:rPr>
                      <w:rFonts w:ascii="Cambria Math" w:hAnsi="Cambria Math"/>
                    </w:rPr>
                  </m:ctrlPr>
                </m:accPr>
                <m:e>
                  <m:r>
                    <w:rPr>
                      <w:rFonts w:ascii="Cambria Math" w:hAnsi="Cambria Math"/>
                    </w:rPr>
                    <m:t>U</m:t>
                  </m:r>
                </m:e>
              </m:acc>
            </m:oMath>
            <w:r>
              <w:t xml:space="preserve"> (Moog &amp; Jirka, 1999b)</w:t>
            </w:r>
          </w:p>
        </w:tc>
        <w:tc>
          <w:tcPr>
            <w:tcW w:w="0" w:type="auto"/>
          </w:tcPr>
          <w:p w14:paraId="4622F0B5" w14:textId="77777777" w:rsidR="002C7468" w:rsidRDefault="002C7468">
            <w:pPr>
              <w:pStyle w:val="Compact"/>
            </w:pPr>
          </w:p>
        </w:tc>
      </w:tr>
      <w:tr w:rsidR="002C7468" w14:paraId="4622F0BB" w14:textId="77777777">
        <w:tc>
          <w:tcPr>
            <w:tcW w:w="0" w:type="auto"/>
          </w:tcPr>
          <w:p w14:paraId="4622F0B7" w14:textId="77777777" w:rsidR="002C7468" w:rsidRDefault="00714C7A">
            <w:pPr>
              <w:pStyle w:val="Compact"/>
              <w:jc w:val="left"/>
            </w:pPr>
            <m:oMathPara>
              <m:oMath>
                <m:r>
                  <w:rPr>
                    <w:rFonts w:ascii="Cambria Math" w:hAnsi="Cambria Math"/>
                  </w:rPr>
                  <m:t>FC</m:t>
                </m:r>
                <m:sSub>
                  <m:sSubPr>
                    <m:ctrlPr>
                      <w:rPr>
                        <w:rFonts w:ascii="Cambria Math" w:hAnsi="Cambria Math"/>
                      </w:rPr>
                    </m:ctrlPr>
                  </m:sSubPr>
                  <m:e>
                    <m:r>
                      <w:rPr>
                        <w:rFonts w:ascii="Cambria Math" w:hAnsi="Cambria Math"/>
                      </w:rPr>
                      <m:t>O</m:t>
                    </m:r>
                  </m:e>
                  <m:sub>
                    <m:r>
                      <w:rPr>
                        <w:rFonts w:ascii="Cambria Math" w:hAnsi="Cambria Math"/>
                      </w:rPr>
                      <m:t>2</m:t>
                    </m:r>
                  </m:sub>
                </m:sSub>
              </m:oMath>
            </m:oMathPara>
          </w:p>
        </w:tc>
        <w:tc>
          <w:tcPr>
            <w:tcW w:w="0" w:type="auto"/>
          </w:tcPr>
          <w:p w14:paraId="4622F0B8" w14:textId="77777777" w:rsidR="002C7468" w:rsidRDefault="00714C7A">
            <w:pPr>
              <w:pStyle w:val="Compact"/>
              <w:jc w:val="left"/>
            </w:pP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evasion flux from river to atmosphere</w:t>
            </w:r>
          </w:p>
        </w:tc>
        <w:tc>
          <w:tcPr>
            <w:tcW w:w="0" w:type="auto"/>
          </w:tcPr>
          <w:p w14:paraId="4622F0B9" w14:textId="77777777" w:rsidR="002C7468" w:rsidRDefault="00714C7A">
            <w:pPr>
              <w:pStyle w:val="Compact"/>
              <w:jc w:val="left"/>
            </w:pPr>
            <w:r>
              <w:t>NA</w:t>
            </w:r>
          </w:p>
        </w:tc>
        <w:tc>
          <w:tcPr>
            <w:tcW w:w="0" w:type="auto"/>
          </w:tcPr>
          <w:p w14:paraId="4622F0BA"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T</m:t>
                        </m:r>
                      </m:den>
                    </m:f>
                  </m:e>
                </m:d>
              </m:oMath>
            </m:oMathPara>
          </w:p>
        </w:tc>
      </w:tr>
      <w:tr w:rsidR="002C7468" w14:paraId="4622F0C0" w14:textId="77777777">
        <w:tc>
          <w:tcPr>
            <w:tcW w:w="0" w:type="auto"/>
          </w:tcPr>
          <w:p w14:paraId="4622F0BC" w14:textId="77777777" w:rsidR="002C7468" w:rsidRDefault="00714C7A">
            <w:pPr>
              <w:pStyle w:val="Compact"/>
              <w:jc w:val="left"/>
            </w:pPr>
            <m:oMathPara>
              <m:oMath>
                <m:r>
                  <w:rPr>
                    <w:rFonts w:ascii="Cambria Math" w:hAnsi="Cambria Math"/>
                  </w:rPr>
                  <m:t>g</m:t>
                </m:r>
              </m:oMath>
            </m:oMathPara>
          </w:p>
        </w:tc>
        <w:tc>
          <w:tcPr>
            <w:tcW w:w="0" w:type="auto"/>
          </w:tcPr>
          <w:p w14:paraId="4622F0BD" w14:textId="77777777" w:rsidR="002C7468" w:rsidRDefault="00714C7A">
            <w:pPr>
              <w:pStyle w:val="Compact"/>
              <w:jc w:val="left"/>
            </w:pPr>
            <w:r>
              <w:t>gravitational acceleration</w:t>
            </w:r>
          </w:p>
        </w:tc>
        <w:tc>
          <w:tcPr>
            <w:tcW w:w="0" w:type="auto"/>
          </w:tcPr>
          <w:p w14:paraId="4622F0BE" w14:textId="77777777" w:rsidR="002C7468" w:rsidRDefault="00714C7A">
            <w:pPr>
              <w:pStyle w:val="Compact"/>
              <w:jc w:val="left"/>
            </w:pPr>
            <w:r>
              <w:t>9.8</w:t>
            </w:r>
          </w:p>
        </w:tc>
        <w:tc>
          <w:tcPr>
            <w:tcW w:w="0" w:type="auto"/>
          </w:tcPr>
          <w:p w14:paraId="4622F0BF"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sSup>
                          <m:sSupPr>
                            <m:ctrlPr>
                              <w:rPr>
                                <w:rFonts w:ascii="Cambria Math" w:hAnsi="Cambria Math"/>
                              </w:rPr>
                            </m:ctrlPr>
                          </m:sSupPr>
                          <m:e>
                            <m:r>
                              <w:rPr>
                                <w:rFonts w:ascii="Cambria Math" w:hAnsi="Cambria Math"/>
                              </w:rPr>
                              <m:t>T</m:t>
                            </m:r>
                          </m:e>
                          <m:sup>
                            <m:r>
                              <w:rPr>
                                <w:rFonts w:ascii="Cambria Math" w:hAnsi="Cambria Math"/>
                              </w:rPr>
                              <m:t>2</m:t>
                            </m:r>
                          </m:sup>
                        </m:sSup>
                      </m:den>
                    </m:f>
                  </m:e>
                </m:d>
              </m:oMath>
            </m:oMathPara>
          </w:p>
        </w:tc>
      </w:tr>
      <w:tr w:rsidR="002C7468" w14:paraId="4622F0C5" w14:textId="77777777">
        <w:tc>
          <w:tcPr>
            <w:tcW w:w="0" w:type="auto"/>
          </w:tcPr>
          <w:p w14:paraId="4622F0C1" w14:textId="77777777" w:rsidR="002C7468" w:rsidRDefault="00714C7A">
            <w:pPr>
              <w:pStyle w:val="Compact"/>
              <w:jc w:val="left"/>
            </w:pPr>
            <m:oMathPara>
              <m:oMath>
                <m:r>
                  <w:rPr>
                    <w:rFonts w:ascii="Cambria Math" w:hAnsi="Cambria Math"/>
                  </w:rPr>
                  <m:t>H</m:t>
                </m:r>
              </m:oMath>
            </m:oMathPara>
          </w:p>
        </w:tc>
        <w:tc>
          <w:tcPr>
            <w:tcW w:w="0" w:type="auto"/>
          </w:tcPr>
          <w:p w14:paraId="4622F0C2" w14:textId="77777777" w:rsidR="002C7468" w:rsidRDefault="00714C7A">
            <w:pPr>
              <w:pStyle w:val="Compact"/>
              <w:jc w:val="left"/>
            </w:pPr>
            <w:r>
              <w:t>Mean flow depth</w:t>
            </w:r>
          </w:p>
        </w:tc>
        <w:tc>
          <w:tcPr>
            <w:tcW w:w="0" w:type="auto"/>
          </w:tcPr>
          <w:p w14:paraId="4622F0C3" w14:textId="77777777" w:rsidR="002C7468" w:rsidRDefault="00714C7A">
            <w:pPr>
              <w:pStyle w:val="Compact"/>
              <w:jc w:val="left"/>
            </w:pPr>
            <m:oMathPara>
              <m:oMath>
                <m:r>
                  <w:rPr>
                    <w:rFonts w:ascii="Cambria Math" w:hAnsi="Cambria Math"/>
                  </w:rPr>
                  <m:t>A</m:t>
                </m:r>
                <m:r>
                  <m:rPr>
                    <m:sty m:val="p"/>
                  </m:rPr>
                  <w:rPr>
                    <w:rFonts w:ascii="Cambria Math" w:hAnsi="Cambria Math"/>
                  </w:rPr>
                  <m:t>/</m:t>
                </m:r>
                <m:r>
                  <w:rPr>
                    <w:rFonts w:ascii="Cambria Math" w:hAnsi="Cambria Math"/>
                  </w:rPr>
                  <m:t>W</m:t>
                </m:r>
              </m:oMath>
            </m:oMathPara>
          </w:p>
        </w:tc>
        <w:tc>
          <w:tcPr>
            <w:tcW w:w="0" w:type="auto"/>
          </w:tcPr>
          <w:p w14:paraId="4622F0C4" w14:textId="77777777" w:rsidR="002C7468" w:rsidRDefault="0075259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CA" w14:textId="77777777">
        <w:tc>
          <w:tcPr>
            <w:tcW w:w="0" w:type="auto"/>
          </w:tcPr>
          <w:p w14:paraId="4622F0C6" w14:textId="77777777" w:rsidR="002C7468" w:rsidRDefault="00752599">
            <w:pPr>
              <w:pStyle w:val="Compact"/>
              <w:jc w:val="left"/>
            </w:pPr>
            <m:oMathPara>
              <m:oMath>
                <m:sSub>
                  <m:sSubPr>
                    <m:ctrlPr>
                      <w:rPr>
                        <w:rFonts w:ascii="Cambria Math" w:hAnsi="Cambria Math"/>
                      </w:rPr>
                    </m:ctrlPr>
                  </m:sSubPr>
                  <m:e>
                    <m:r>
                      <w:rPr>
                        <w:rFonts w:ascii="Cambria Math" w:hAnsi="Cambria Math"/>
                      </w:rPr>
                      <m:t>H</m:t>
                    </m:r>
                  </m:e>
                  <m:sub>
                    <m:r>
                      <w:rPr>
                        <w:rFonts w:ascii="Cambria Math" w:hAnsi="Cambria Math"/>
                      </w:rPr>
                      <m:t>e</m:t>
                    </m:r>
                  </m:sub>
                </m:sSub>
              </m:oMath>
            </m:oMathPara>
          </w:p>
        </w:tc>
        <w:tc>
          <w:tcPr>
            <w:tcW w:w="0" w:type="auto"/>
          </w:tcPr>
          <w:p w14:paraId="4622F0C7" w14:textId="77777777" w:rsidR="002C7468" w:rsidRDefault="00714C7A">
            <w:pPr>
              <w:pStyle w:val="Compact"/>
              <w:jc w:val="left"/>
            </w:pPr>
            <w:r>
              <w:t>Water surface elevation</w:t>
            </w:r>
          </w:p>
        </w:tc>
        <w:tc>
          <w:tcPr>
            <w:tcW w:w="0" w:type="auto"/>
          </w:tcPr>
          <w:p w14:paraId="4622F0C8" w14:textId="77777777" w:rsidR="002C7468" w:rsidRDefault="00714C7A">
            <w:pPr>
              <w:pStyle w:val="Compact"/>
              <w:jc w:val="left"/>
            </w:pPr>
            <w:r>
              <w:t>NA</w:t>
            </w:r>
          </w:p>
        </w:tc>
        <w:tc>
          <w:tcPr>
            <w:tcW w:w="0" w:type="auto"/>
          </w:tcPr>
          <w:p w14:paraId="4622F0C9" w14:textId="77777777" w:rsidR="002C7468" w:rsidRDefault="0075259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CF" w14:textId="77777777">
        <w:tc>
          <w:tcPr>
            <w:tcW w:w="0" w:type="auto"/>
          </w:tcPr>
          <w:p w14:paraId="4622F0CB" w14:textId="77777777" w:rsidR="002C7468" w:rsidRDefault="00714C7A">
            <w:pPr>
              <w:pStyle w:val="Compact"/>
              <w:jc w:val="left"/>
            </w:pPr>
            <m:oMathPara>
              <m:oMath>
                <m:r>
                  <w:rPr>
                    <w:rFonts w:ascii="Cambria Math" w:hAnsi="Cambria Math"/>
                  </w:rPr>
                  <m:t>i</m:t>
                </m:r>
              </m:oMath>
            </m:oMathPara>
          </w:p>
        </w:tc>
        <w:tc>
          <w:tcPr>
            <w:tcW w:w="0" w:type="auto"/>
          </w:tcPr>
          <w:p w14:paraId="4622F0CC" w14:textId="77777777" w:rsidR="002C7468" w:rsidRDefault="00714C7A">
            <w:pPr>
              <w:pStyle w:val="Compact"/>
              <w:jc w:val="left"/>
            </w:pPr>
            <w:r>
              <w:t>Spatial discretization step in mass-conserved river reach</w:t>
            </w:r>
          </w:p>
        </w:tc>
        <w:tc>
          <w:tcPr>
            <w:tcW w:w="0" w:type="auto"/>
          </w:tcPr>
          <w:p w14:paraId="4622F0CD" w14:textId="77777777" w:rsidR="002C7468" w:rsidRDefault="00714C7A">
            <w:pPr>
              <w:pStyle w:val="Compact"/>
              <w:jc w:val="left"/>
            </w:pPr>
            <w:r>
              <w:t>NA</w:t>
            </w:r>
          </w:p>
        </w:tc>
        <w:tc>
          <w:tcPr>
            <w:tcW w:w="0" w:type="auto"/>
          </w:tcPr>
          <w:p w14:paraId="4622F0CE" w14:textId="77777777" w:rsidR="002C7468" w:rsidRDefault="00714C7A">
            <w:pPr>
              <w:pStyle w:val="Compact"/>
              <w:jc w:val="left"/>
            </w:pPr>
            <w:r>
              <w:t>NA</w:t>
            </w:r>
          </w:p>
        </w:tc>
      </w:tr>
      <w:tr w:rsidR="002C7468" w14:paraId="4622F0D4" w14:textId="77777777">
        <w:tc>
          <w:tcPr>
            <w:tcW w:w="0" w:type="auto"/>
          </w:tcPr>
          <w:p w14:paraId="4622F0D0" w14:textId="77777777" w:rsidR="002C7468" w:rsidRDefault="00714C7A">
            <w:pPr>
              <w:pStyle w:val="Compact"/>
              <w:jc w:val="left"/>
            </w:pPr>
            <m:oMathPara>
              <m:oMath>
                <m:r>
                  <w:rPr>
                    <w:rFonts w:ascii="Cambria Math" w:hAnsi="Cambria Math"/>
                  </w:rPr>
                  <m:t>k</m:t>
                </m:r>
              </m:oMath>
            </m:oMathPara>
          </w:p>
        </w:tc>
        <w:tc>
          <w:tcPr>
            <w:tcW w:w="0" w:type="auto"/>
          </w:tcPr>
          <w:p w14:paraId="4622F0D1" w14:textId="77777777" w:rsidR="002C7468" w:rsidRDefault="00714C7A">
            <w:pPr>
              <w:pStyle w:val="Compact"/>
              <w:jc w:val="left"/>
            </w:pPr>
            <w:r>
              <w:t>gas exchange velocity</w:t>
            </w:r>
          </w:p>
        </w:tc>
        <w:tc>
          <w:tcPr>
            <w:tcW w:w="0" w:type="auto"/>
          </w:tcPr>
          <w:p w14:paraId="4622F0D2" w14:textId="77777777" w:rsidR="002C7468" w:rsidRDefault="00714C7A">
            <w:pPr>
              <w:pStyle w:val="Compact"/>
              <w:jc w:val="left"/>
            </w:pPr>
            <w:r>
              <w:t>NA</w:t>
            </w:r>
          </w:p>
        </w:tc>
        <w:tc>
          <w:tcPr>
            <w:tcW w:w="0" w:type="auto"/>
          </w:tcPr>
          <w:p w14:paraId="4622F0D3"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2C7468" w14:paraId="4622F0D9" w14:textId="77777777">
        <w:tc>
          <w:tcPr>
            <w:tcW w:w="0" w:type="auto"/>
          </w:tcPr>
          <w:p w14:paraId="4622F0D5" w14:textId="77777777" w:rsidR="002C7468" w:rsidRDefault="00752599">
            <w:pPr>
              <w:pStyle w:val="Compact"/>
              <w:jc w:val="left"/>
            </w:pPr>
            <m:oMathPara>
              <m:oMath>
                <m:sSub>
                  <m:sSubPr>
                    <m:ctrlPr>
                      <w:rPr>
                        <w:rFonts w:ascii="Cambria Math" w:hAnsi="Cambria Math"/>
                      </w:rPr>
                    </m:ctrlPr>
                  </m:sSubPr>
                  <m:e>
                    <m:r>
                      <w:rPr>
                        <w:rFonts w:ascii="Cambria Math" w:hAnsi="Cambria Math"/>
                      </w:rPr>
                      <m:t>k</m:t>
                    </m:r>
                  </m:e>
                  <m:sub>
                    <m:r>
                      <w:rPr>
                        <w:rFonts w:ascii="Cambria Math" w:hAnsi="Cambria Math"/>
                      </w:rPr>
                      <m:t>600</m:t>
                    </m:r>
                  </m:sub>
                </m:sSub>
              </m:oMath>
            </m:oMathPara>
          </w:p>
        </w:tc>
        <w:tc>
          <w:tcPr>
            <w:tcW w:w="0" w:type="auto"/>
          </w:tcPr>
          <w:p w14:paraId="4622F0D6" w14:textId="77777777" w:rsidR="002C7468" w:rsidRDefault="00714C7A">
            <w:pPr>
              <w:pStyle w:val="Compact"/>
              <w:jc w:val="left"/>
            </w:pPr>
            <w:r>
              <w:t xml:space="preserve">gas exchange velocity normalized to </w:t>
            </w:r>
            <m:oMath>
              <m:r>
                <w:rPr>
                  <w:rFonts w:ascii="Cambria Math" w:hAnsi="Cambria Math"/>
                </w:rPr>
                <m:t>Sc</m:t>
              </m:r>
              <m:r>
                <m:rPr>
                  <m:sty m:val="p"/>
                </m:rPr>
                <w:rPr>
                  <w:rFonts w:ascii="Cambria Math" w:hAnsi="Cambria Math"/>
                </w:rPr>
                <m:t>=</m:t>
              </m:r>
              <m:r>
                <w:rPr>
                  <w:rFonts w:ascii="Cambria Math" w:hAnsi="Cambria Math"/>
                </w:rPr>
                <m:t>600</m:t>
              </m:r>
            </m:oMath>
          </w:p>
        </w:tc>
        <w:tc>
          <w:tcPr>
            <w:tcW w:w="0" w:type="auto"/>
          </w:tcPr>
          <w:p w14:paraId="4622F0D7" w14:textId="77777777" w:rsidR="002C7468" w:rsidRDefault="00752599">
            <w:pPr>
              <w:pStyle w:val="Compact"/>
              <w:jc w:val="left"/>
            </w:pPr>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600</m:t>
                          </m:r>
                        </m:num>
                        <m:den>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k</m:t>
                              </m:r>
                            </m:sub>
                          </m:sSub>
                        </m:den>
                      </m:f>
                    </m:e>
                  </m:d>
                </m:e>
                <m:sup>
                  <m:r>
                    <m:rPr>
                      <m:sty m:val="p"/>
                    </m:rPr>
                    <w:rPr>
                      <w:rFonts w:ascii="Cambria Math" w:hAnsi="Cambria Math"/>
                    </w:rPr>
                    <m:t>-</m:t>
                  </m:r>
                  <m:r>
                    <w:rPr>
                      <w:rFonts w:ascii="Cambria Math" w:hAnsi="Cambria Math"/>
                    </w:rPr>
                    <m:t>0.5</m:t>
                  </m:r>
                </m:sup>
              </m:sSup>
              <m:r>
                <w:rPr>
                  <w:rFonts w:ascii="Cambria Math" w:hAnsi="Cambria Math"/>
                </w:rPr>
                <m:t>k</m:t>
              </m:r>
            </m:oMath>
            <w:r w:rsidR="00714C7A">
              <w:t xml:space="preserve"> (Raymond et al., 2012)</w:t>
            </w:r>
          </w:p>
        </w:tc>
        <w:tc>
          <w:tcPr>
            <w:tcW w:w="0" w:type="auto"/>
          </w:tcPr>
          <w:p w14:paraId="4622F0D8"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2C7468" w14:paraId="4622F0DE" w14:textId="77777777">
        <w:tc>
          <w:tcPr>
            <w:tcW w:w="0" w:type="auto"/>
          </w:tcPr>
          <w:p w14:paraId="4622F0DA" w14:textId="77777777" w:rsidR="002C7468" w:rsidRDefault="00714C7A">
            <w:pPr>
              <w:pStyle w:val="Compact"/>
              <w:jc w:val="left"/>
            </w:pPr>
            <m:oMathPara>
              <m:oMath>
                <m:r>
                  <w:rPr>
                    <w:rFonts w:ascii="Cambria Math" w:hAnsi="Cambria Math"/>
                  </w:rPr>
                  <m:t>n</m:t>
                </m:r>
              </m:oMath>
            </m:oMathPara>
          </w:p>
        </w:tc>
        <w:tc>
          <w:tcPr>
            <w:tcW w:w="0" w:type="auto"/>
          </w:tcPr>
          <w:p w14:paraId="4622F0DB" w14:textId="77777777" w:rsidR="002C7468" w:rsidRDefault="00714C7A">
            <w:pPr>
              <w:pStyle w:val="Compact"/>
              <w:jc w:val="left"/>
            </w:pPr>
            <w:r>
              <w:t>Manning’s roughness coefficient</w:t>
            </w:r>
          </w:p>
        </w:tc>
        <w:tc>
          <w:tcPr>
            <w:tcW w:w="0" w:type="auto"/>
          </w:tcPr>
          <w:p w14:paraId="4622F0DC" w14:textId="77777777" w:rsidR="002C7468" w:rsidRDefault="00752599">
            <w:pPr>
              <w:pStyle w:val="Compact"/>
              <w:jc w:val="left"/>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h</m:t>
                        </m:r>
                      </m:sub>
                      <m:sup>
                        <m:r>
                          <w:rPr>
                            <w:rFonts w:ascii="Cambria Math" w:hAnsi="Cambria Math"/>
                          </w:rPr>
                          <m:t>2</m:t>
                        </m:r>
                        <m:r>
                          <m:rPr>
                            <m:sty m:val="p"/>
                          </m:rPr>
                          <w:rPr>
                            <w:rFonts w:ascii="Cambria Math" w:hAnsi="Cambria Math"/>
                          </w:rPr>
                          <m:t>/</m:t>
                        </m:r>
                        <m:r>
                          <w:rPr>
                            <w:rFonts w:ascii="Cambria Math" w:hAnsi="Cambria Math"/>
                          </w:rPr>
                          <m:t>3</m:t>
                        </m:r>
                      </m:sup>
                    </m:sSubSup>
                    <m:sSup>
                      <m:sSupPr>
                        <m:ctrlPr>
                          <w:rPr>
                            <w:rFonts w:ascii="Cambria Math" w:hAnsi="Cambria Math"/>
                          </w:rPr>
                        </m:ctrlPr>
                      </m:sSupPr>
                      <m:e>
                        <m:r>
                          <w:rPr>
                            <w:rFonts w:ascii="Cambria Math" w:hAnsi="Cambria Math"/>
                          </w:rPr>
                          <m:t>S</m:t>
                        </m:r>
                      </m:e>
                      <m:sup>
                        <m:r>
                          <w:rPr>
                            <w:rFonts w:ascii="Cambria Math" w:hAnsi="Cambria Math"/>
                          </w:rPr>
                          <m:t>1</m:t>
                        </m:r>
                        <m:r>
                          <m:rPr>
                            <m:sty m:val="p"/>
                          </m:rPr>
                          <w:rPr>
                            <w:rFonts w:ascii="Cambria Math" w:hAnsi="Cambria Math"/>
                          </w:rPr>
                          <m:t>/</m:t>
                        </m:r>
                        <m:r>
                          <w:rPr>
                            <w:rFonts w:ascii="Cambria Math" w:hAnsi="Cambria Math"/>
                          </w:rPr>
                          <m:t>2</m:t>
                        </m:r>
                      </m:sup>
                    </m:sSup>
                  </m:num>
                  <m:den>
                    <m:acc>
                      <m:accPr>
                        <m:chr m:val="‾"/>
                        <m:ctrlPr>
                          <w:rPr>
                            <w:rFonts w:ascii="Cambria Math" w:hAnsi="Cambria Math"/>
                          </w:rPr>
                        </m:ctrlPr>
                      </m:accPr>
                      <m:e>
                        <m:r>
                          <w:rPr>
                            <w:rFonts w:ascii="Cambria Math" w:hAnsi="Cambria Math"/>
                          </w:rPr>
                          <m:t>U</m:t>
                        </m:r>
                      </m:e>
                    </m:acc>
                  </m:den>
                </m:f>
              </m:oMath>
            </m:oMathPara>
          </w:p>
        </w:tc>
        <w:tc>
          <w:tcPr>
            <w:tcW w:w="0" w:type="auto"/>
          </w:tcPr>
          <w:p w14:paraId="4622F0DD"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T</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2C7468" w14:paraId="4622F0E3" w14:textId="77777777">
        <w:tc>
          <w:tcPr>
            <w:tcW w:w="0" w:type="auto"/>
          </w:tcPr>
          <w:p w14:paraId="4622F0DF" w14:textId="77777777" w:rsidR="002C7468" w:rsidRDefault="00714C7A">
            <w:pPr>
              <w:pStyle w:val="Compact"/>
              <w:jc w:val="left"/>
            </w:pPr>
            <m:oMathPara>
              <m:oMath>
                <m:r>
                  <m:rPr>
                    <m:sty m:val="p"/>
                  </m:rPr>
                  <w:rPr>
                    <w:rFonts w:ascii="Cambria Math" w:hAnsi="Cambria Math"/>
                  </w:rPr>
                  <m:t>ρ</m:t>
                </m:r>
              </m:oMath>
            </m:oMathPara>
          </w:p>
        </w:tc>
        <w:tc>
          <w:tcPr>
            <w:tcW w:w="0" w:type="auto"/>
          </w:tcPr>
          <w:p w14:paraId="4622F0E0" w14:textId="77777777" w:rsidR="002C7468" w:rsidRDefault="00714C7A">
            <w:pPr>
              <w:pStyle w:val="Compact"/>
              <w:jc w:val="left"/>
            </w:pPr>
            <w:r>
              <w:t>Density of water</w:t>
            </w:r>
          </w:p>
        </w:tc>
        <w:tc>
          <w:tcPr>
            <w:tcW w:w="0" w:type="auto"/>
          </w:tcPr>
          <w:p w14:paraId="4622F0E1" w14:textId="77777777" w:rsidR="002C7468" w:rsidRDefault="00714C7A">
            <w:pPr>
              <w:pStyle w:val="Compact"/>
              <w:jc w:val="left"/>
            </w:pPr>
            <w:r>
              <w:t>NA</w:t>
            </w:r>
          </w:p>
        </w:tc>
        <w:tc>
          <w:tcPr>
            <w:tcW w:w="0" w:type="auto"/>
          </w:tcPr>
          <w:p w14:paraId="4622F0E2"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w:rPr>
                                <w:rFonts w:ascii="Cambria Math" w:hAnsi="Cambria Math"/>
                              </w:rPr>
                              <m:t>3</m:t>
                            </m:r>
                          </m:sup>
                        </m:sSup>
                      </m:den>
                    </m:f>
                  </m:e>
                </m:d>
              </m:oMath>
            </m:oMathPara>
          </w:p>
        </w:tc>
      </w:tr>
      <w:tr w:rsidR="002C7468" w14:paraId="4622F0E8" w14:textId="77777777">
        <w:tc>
          <w:tcPr>
            <w:tcW w:w="0" w:type="auto"/>
          </w:tcPr>
          <w:p w14:paraId="4622F0E4" w14:textId="77777777" w:rsidR="002C7468" w:rsidRDefault="00752599">
            <w:pPr>
              <w:pStyle w:val="Compact"/>
              <w:jc w:val="left"/>
            </w:pPr>
            <m:oMathPara>
              <m:oMath>
                <m:sSub>
                  <m:sSubPr>
                    <m:ctrlPr>
                      <w:rPr>
                        <w:rFonts w:ascii="Cambria Math" w:hAnsi="Cambria Math"/>
                      </w:rPr>
                    </m:ctrlPr>
                  </m:sSubPr>
                  <m:e>
                    <m:r>
                      <w:rPr>
                        <w:rFonts w:ascii="Cambria Math" w:hAnsi="Cambria Math"/>
                      </w:rPr>
                      <m:t>R</m:t>
                    </m:r>
                  </m:e>
                  <m:sub>
                    <m:r>
                      <w:rPr>
                        <w:rFonts w:ascii="Cambria Math" w:hAnsi="Cambria Math"/>
                      </w:rPr>
                      <m:t>h</m:t>
                    </m:r>
                  </m:sub>
                </m:sSub>
              </m:oMath>
            </m:oMathPara>
          </w:p>
        </w:tc>
        <w:tc>
          <w:tcPr>
            <w:tcW w:w="0" w:type="auto"/>
          </w:tcPr>
          <w:p w14:paraId="4622F0E5" w14:textId="77777777" w:rsidR="002C7468" w:rsidRDefault="00714C7A">
            <w:pPr>
              <w:pStyle w:val="Compact"/>
              <w:jc w:val="left"/>
            </w:pPr>
            <w:r>
              <w:t>Hydraulic radius</w:t>
            </w:r>
          </w:p>
        </w:tc>
        <w:tc>
          <w:tcPr>
            <w:tcW w:w="0" w:type="auto"/>
          </w:tcPr>
          <w:p w14:paraId="4622F0E6" w14:textId="77777777" w:rsidR="002C7468" w:rsidRDefault="00752599">
            <w:pPr>
              <w:pStyle w:val="Compact"/>
              <w:jc w:val="left"/>
            </w:pPr>
            <m:oMathPara>
              <m:oMath>
                <m:f>
                  <m:fPr>
                    <m:ctrlPr>
                      <w:rPr>
                        <w:rFonts w:ascii="Cambria Math" w:hAnsi="Cambria Math"/>
                      </w:rPr>
                    </m:ctrlPr>
                  </m:fPr>
                  <m:num>
                    <m:r>
                      <w:rPr>
                        <w:rFonts w:ascii="Cambria Math" w:hAnsi="Cambria Math"/>
                      </w:rPr>
                      <m:t>AW</m:t>
                    </m:r>
                  </m:num>
                  <m:den>
                    <m:r>
                      <w:rPr>
                        <w:rFonts w:ascii="Cambria Math" w:hAnsi="Cambria Math"/>
                      </w:rPr>
                      <m:t>2H</m:t>
                    </m:r>
                    <m:r>
                      <m:rPr>
                        <m:sty m:val="p"/>
                      </m:rPr>
                      <w:rPr>
                        <w:rFonts w:ascii="Cambria Math" w:hAnsi="Cambria Math"/>
                      </w:rPr>
                      <m:t>+</m:t>
                    </m:r>
                    <m:r>
                      <w:rPr>
                        <w:rFonts w:ascii="Cambria Math" w:hAnsi="Cambria Math"/>
                      </w:rPr>
                      <m:t>W</m:t>
                    </m:r>
                  </m:den>
                </m:f>
              </m:oMath>
            </m:oMathPara>
          </w:p>
        </w:tc>
        <w:tc>
          <w:tcPr>
            <w:tcW w:w="0" w:type="auto"/>
          </w:tcPr>
          <w:p w14:paraId="4622F0E7" w14:textId="77777777" w:rsidR="002C7468" w:rsidRDefault="0075259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r w:rsidR="002C7468" w14:paraId="4622F0ED" w14:textId="77777777">
        <w:tc>
          <w:tcPr>
            <w:tcW w:w="0" w:type="auto"/>
          </w:tcPr>
          <w:p w14:paraId="4622F0E9" w14:textId="77777777" w:rsidR="002C7468" w:rsidRDefault="00714C7A">
            <w:pPr>
              <w:pStyle w:val="Compact"/>
              <w:jc w:val="left"/>
            </w:pPr>
            <m:oMathPara>
              <m:oMath>
                <m:r>
                  <w:rPr>
                    <w:rFonts w:ascii="Cambria Math" w:hAnsi="Cambria Math"/>
                  </w:rPr>
                  <m:t>S</m:t>
                </m:r>
              </m:oMath>
            </m:oMathPara>
          </w:p>
        </w:tc>
        <w:tc>
          <w:tcPr>
            <w:tcW w:w="0" w:type="auto"/>
          </w:tcPr>
          <w:p w14:paraId="4622F0EA" w14:textId="77777777" w:rsidR="002C7468" w:rsidRDefault="00714C7A">
            <w:pPr>
              <w:pStyle w:val="Compact"/>
              <w:jc w:val="left"/>
            </w:pPr>
            <w:r>
              <w:t>River slope</w:t>
            </w:r>
          </w:p>
        </w:tc>
        <w:tc>
          <w:tcPr>
            <w:tcW w:w="0" w:type="auto"/>
          </w:tcPr>
          <w:p w14:paraId="4622F0EB" w14:textId="77777777" w:rsidR="002C7468" w:rsidRDefault="00714C7A">
            <w:pPr>
              <w:pStyle w:val="Compact"/>
              <w:jc w:val="left"/>
            </w:pPr>
            <w:r>
              <w:t>NA</w:t>
            </w:r>
          </w:p>
        </w:tc>
        <w:tc>
          <w:tcPr>
            <w:tcW w:w="0" w:type="auto"/>
          </w:tcPr>
          <w:p w14:paraId="4622F0EC" w14:textId="77777777" w:rsidR="002C7468" w:rsidRDefault="00714C7A">
            <w:pPr>
              <w:pStyle w:val="Compact"/>
              <w:jc w:val="left"/>
            </w:pPr>
            <m:oMathPara>
              <m:oMath>
                <m:r>
                  <w:rPr>
                    <w:rFonts w:ascii="Cambria Math" w:hAnsi="Cambria Math"/>
                  </w:rPr>
                  <m:t>unitless</m:t>
                </m:r>
              </m:oMath>
            </m:oMathPara>
          </w:p>
        </w:tc>
      </w:tr>
      <w:tr w:rsidR="002C7468" w14:paraId="4622F0F2" w14:textId="77777777">
        <w:tc>
          <w:tcPr>
            <w:tcW w:w="0" w:type="auto"/>
          </w:tcPr>
          <w:p w14:paraId="4622F0EE" w14:textId="77777777" w:rsidR="002C7468" w:rsidRDefault="00714C7A">
            <w:pPr>
              <w:pStyle w:val="Compact"/>
              <w:jc w:val="left"/>
            </w:pPr>
            <m:oMathPara>
              <m:oMath>
                <m:r>
                  <w:rPr>
                    <w:rFonts w:ascii="Cambria Math" w:hAnsi="Cambria Math"/>
                  </w:rPr>
                  <m:t>Sc</m:t>
                </m:r>
              </m:oMath>
            </m:oMathPara>
          </w:p>
        </w:tc>
        <w:tc>
          <w:tcPr>
            <w:tcW w:w="0" w:type="auto"/>
          </w:tcPr>
          <w:p w14:paraId="4622F0EF" w14:textId="77777777" w:rsidR="002C7468" w:rsidRDefault="00714C7A">
            <w:pPr>
              <w:pStyle w:val="Compact"/>
              <w:jc w:val="left"/>
            </w:pPr>
            <w:r>
              <w:t>Schmidt number</w:t>
            </w:r>
          </w:p>
        </w:tc>
        <w:tc>
          <w:tcPr>
            <w:tcW w:w="0" w:type="auto"/>
          </w:tcPr>
          <w:p w14:paraId="4622F0F0" w14:textId="77777777" w:rsidR="002C7468" w:rsidRDefault="00752599">
            <w:pPr>
              <w:pStyle w:val="Compact"/>
              <w:jc w:val="left"/>
            </w:pPr>
            <m:oMathPara>
              <m:oMath>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D</m:t>
                        </m:r>
                      </m:e>
                      <m:sub>
                        <m:r>
                          <w:rPr>
                            <w:rFonts w:ascii="Cambria Math" w:hAnsi="Cambria Math"/>
                          </w:rPr>
                          <m:t>m</m:t>
                        </m:r>
                      </m:sub>
                    </m:sSub>
                  </m:den>
                </m:f>
              </m:oMath>
            </m:oMathPara>
          </w:p>
        </w:tc>
        <w:tc>
          <w:tcPr>
            <w:tcW w:w="0" w:type="auto"/>
          </w:tcPr>
          <w:p w14:paraId="4622F0F1" w14:textId="77777777" w:rsidR="002C7468" w:rsidRDefault="00714C7A">
            <w:pPr>
              <w:pStyle w:val="Compact"/>
              <w:jc w:val="left"/>
            </w:pPr>
            <m:oMathPara>
              <m:oMath>
                <m:r>
                  <w:rPr>
                    <w:rFonts w:ascii="Cambria Math" w:hAnsi="Cambria Math"/>
                  </w:rPr>
                  <m:t>unitless</m:t>
                </m:r>
              </m:oMath>
            </m:oMathPara>
          </w:p>
        </w:tc>
      </w:tr>
      <w:tr w:rsidR="002C7468" w14:paraId="4622F0F7" w14:textId="77777777">
        <w:tc>
          <w:tcPr>
            <w:tcW w:w="0" w:type="auto"/>
          </w:tcPr>
          <w:p w14:paraId="4622F0F3" w14:textId="77777777" w:rsidR="002C7468" w:rsidRDefault="00714C7A">
            <w:pPr>
              <w:pStyle w:val="Compact"/>
              <w:jc w:val="left"/>
            </w:pPr>
            <m:oMathPara>
              <m:oMath>
                <m:r>
                  <w:rPr>
                    <w:rFonts w:ascii="Cambria Math" w:hAnsi="Cambria Math"/>
                  </w:rPr>
                  <m:t>t</m:t>
                </m:r>
              </m:oMath>
            </m:oMathPara>
          </w:p>
        </w:tc>
        <w:tc>
          <w:tcPr>
            <w:tcW w:w="0" w:type="auto"/>
          </w:tcPr>
          <w:p w14:paraId="4622F0F4" w14:textId="77777777" w:rsidR="002C7468" w:rsidRDefault="00714C7A">
            <w:pPr>
              <w:pStyle w:val="Compact"/>
              <w:jc w:val="left"/>
            </w:pPr>
            <w:r>
              <w:t>temporal discretization step in mass-conserved river reach</w:t>
            </w:r>
          </w:p>
        </w:tc>
        <w:tc>
          <w:tcPr>
            <w:tcW w:w="0" w:type="auto"/>
          </w:tcPr>
          <w:p w14:paraId="4622F0F5" w14:textId="77777777" w:rsidR="002C7468" w:rsidRDefault="00714C7A">
            <w:pPr>
              <w:pStyle w:val="Compact"/>
              <w:jc w:val="left"/>
            </w:pPr>
            <w:r>
              <w:t>NA</w:t>
            </w:r>
          </w:p>
        </w:tc>
        <w:tc>
          <w:tcPr>
            <w:tcW w:w="0" w:type="auto"/>
          </w:tcPr>
          <w:p w14:paraId="4622F0F6" w14:textId="77777777" w:rsidR="002C7468" w:rsidRDefault="00714C7A">
            <w:pPr>
              <w:pStyle w:val="Compact"/>
              <w:jc w:val="left"/>
            </w:pPr>
            <w:r>
              <w:t>NA</w:t>
            </w:r>
          </w:p>
        </w:tc>
      </w:tr>
      <w:tr w:rsidR="002C7468" w14:paraId="4622F0FC" w14:textId="77777777">
        <w:tc>
          <w:tcPr>
            <w:tcW w:w="0" w:type="auto"/>
          </w:tcPr>
          <w:p w14:paraId="4622F0F8" w14:textId="77777777" w:rsidR="002C7468" w:rsidRDefault="00752599">
            <w:pPr>
              <w:pStyle w:val="Compact"/>
              <w:jc w:val="left"/>
            </w:pPr>
            <m:oMathPara>
              <m:oMath>
                <m:acc>
                  <m:accPr>
                    <m:chr m:val="‾"/>
                    <m:ctrlPr>
                      <w:rPr>
                        <w:rFonts w:ascii="Cambria Math" w:hAnsi="Cambria Math"/>
                      </w:rPr>
                    </m:ctrlPr>
                  </m:accPr>
                  <m:e>
                    <m:r>
                      <w:rPr>
                        <w:rFonts w:ascii="Cambria Math" w:hAnsi="Cambria Math"/>
                      </w:rPr>
                      <m:t>U</m:t>
                    </m:r>
                  </m:e>
                </m:acc>
              </m:oMath>
            </m:oMathPara>
          </w:p>
        </w:tc>
        <w:tc>
          <w:tcPr>
            <w:tcW w:w="0" w:type="auto"/>
          </w:tcPr>
          <w:p w14:paraId="4622F0F9" w14:textId="77777777" w:rsidR="002C7468" w:rsidRDefault="00714C7A">
            <w:pPr>
              <w:pStyle w:val="Compact"/>
              <w:jc w:val="left"/>
            </w:pPr>
            <w:r>
              <w:t>Cross-sectional average velocity</w:t>
            </w:r>
          </w:p>
        </w:tc>
        <w:tc>
          <w:tcPr>
            <w:tcW w:w="0" w:type="auto"/>
          </w:tcPr>
          <w:p w14:paraId="4622F0FA" w14:textId="77777777" w:rsidR="002C7468" w:rsidRDefault="00714C7A">
            <w:pPr>
              <w:pStyle w:val="Compact"/>
              <w:jc w:val="left"/>
            </w:pPr>
            <w:r>
              <w:t>NA</w:t>
            </w:r>
          </w:p>
        </w:tc>
        <w:tc>
          <w:tcPr>
            <w:tcW w:w="0" w:type="auto"/>
          </w:tcPr>
          <w:p w14:paraId="4622F0FB"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2C7468" w14:paraId="4622F101" w14:textId="77777777">
        <w:tc>
          <w:tcPr>
            <w:tcW w:w="0" w:type="auto"/>
          </w:tcPr>
          <w:p w14:paraId="4622F0FD" w14:textId="77777777" w:rsidR="002C7468" w:rsidRDefault="00752599">
            <w:pPr>
              <w:pStyle w:val="Compact"/>
              <w:jc w:val="left"/>
            </w:pPr>
            <m:oMathPara>
              <m:oMath>
                <m:sSub>
                  <m:sSubPr>
                    <m:ctrlPr>
                      <w:rPr>
                        <w:rFonts w:ascii="Cambria Math" w:hAnsi="Cambria Math"/>
                      </w:rPr>
                    </m:ctrlPr>
                  </m:sSubPr>
                  <m:e>
                    <m:r>
                      <w:rPr>
                        <w:rFonts w:ascii="Cambria Math" w:hAnsi="Cambria Math"/>
                      </w:rPr>
                      <m:t>U</m:t>
                    </m:r>
                  </m:e>
                  <m:sub>
                    <m:r>
                      <m:rPr>
                        <m:sty m:val="p"/>
                      </m:rPr>
                      <w:rPr>
                        <w:rFonts w:ascii="Cambria Math" w:hAnsi="Cambria Math"/>
                      </w:rPr>
                      <m:t>*</m:t>
                    </m:r>
                  </m:sub>
                </m:sSub>
              </m:oMath>
            </m:oMathPara>
          </w:p>
        </w:tc>
        <w:tc>
          <w:tcPr>
            <w:tcW w:w="0" w:type="auto"/>
          </w:tcPr>
          <w:p w14:paraId="4622F0FE" w14:textId="77777777" w:rsidR="002C7468" w:rsidRDefault="00714C7A">
            <w:pPr>
              <w:pStyle w:val="Compact"/>
              <w:jc w:val="left"/>
            </w:pPr>
            <w:r>
              <w:t>Shear velocity</w:t>
            </w:r>
          </w:p>
        </w:tc>
        <w:tc>
          <w:tcPr>
            <w:tcW w:w="0" w:type="auto"/>
          </w:tcPr>
          <w:p w14:paraId="4622F0FF" w14:textId="77777777" w:rsidR="002C7468" w:rsidRDefault="00752599">
            <w:pPr>
              <w:pStyle w:val="Compact"/>
              <w:jc w:val="left"/>
            </w:pPr>
            <m:oMathPara>
              <m:oMath>
                <m:rad>
                  <m:radPr>
                    <m:degHide m:val="1"/>
                    <m:ctrlPr>
                      <w:rPr>
                        <w:rFonts w:ascii="Cambria Math" w:hAnsi="Cambria Math"/>
                      </w:rPr>
                    </m:ctrlPr>
                  </m:radPr>
                  <m:deg/>
                  <m:e>
                    <m:r>
                      <w:rPr>
                        <w:rFonts w:ascii="Cambria Math" w:hAnsi="Cambria Math"/>
                      </w:rPr>
                      <m:t>gS</m:t>
                    </m:r>
                    <m:sSub>
                      <m:sSubPr>
                        <m:ctrlPr>
                          <w:rPr>
                            <w:rFonts w:ascii="Cambria Math" w:hAnsi="Cambria Math"/>
                          </w:rPr>
                        </m:ctrlPr>
                      </m:sSubPr>
                      <m:e>
                        <m:r>
                          <w:rPr>
                            <w:rFonts w:ascii="Cambria Math" w:hAnsi="Cambria Math"/>
                          </w:rPr>
                          <m:t>R</m:t>
                        </m:r>
                      </m:e>
                      <m:sub>
                        <m:r>
                          <w:rPr>
                            <w:rFonts w:ascii="Cambria Math" w:hAnsi="Cambria Math"/>
                          </w:rPr>
                          <m:t>h</m:t>
                        </m:r>
                      </m:sub>
                    </m:sSub>
                  </m:e>
                </m:rad>
              </m:oMath>
            </m:oMathPara>
          </w:p>
        </w:tc>
        <w:tc>
          <w:tcPr>
            <w:tcW w:w="0" w:type="auto"/>
          </w:tcPr>
          <w:p w14:paraId="4622F100"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T</m:t>
                        </m:r>
                      </m:den>
                    </m:f>
                  </m:e>
                </m:d>
              </m:oMath>
            </m:oMathPara>
          </w:p>
        </w:tc>
      </w:tr>
      <w:tr w:rsidR="002C7468" w14:paraId="4622F106" w14:textId="77777777">
        <w:tc>
          <w:tcPr>
            <w:tcW w:w="0" w:type="auto"/>
          </w:tcPr>
          <w:p w14:paraId="4622F102" w14:textId="77777777" w:rsidR="002C7468" w:rsidRDefault="00714C7A">
            <w:pPr>
              <w:pStyle w:val="Compact"/>
              <w:jc w:val="left"/>
            </w:pPr>
            <m:oMathPara>
              <m:oMath>
                <m:r>
                  <w:rPr>
                    <w:rFonts w:ascii="Cambria Math" w:hAnsi="Cambria Math"/>
                  </w:rPr>
                  <m:t>μ</m:t>
                </m:r>
              </m:oMath>
            </m:oMathPara>
          </w:p>
        </w:tc>
        <w:tc>
          <w:tcPr>
            <w:tcW w:w="0" w:type="auto"/>
          </w:tcPr>
          <w:p w14:paraId="4622F103" w14:textId="77777777" w:rsidR="002C7468" w:rsidRDefault="00714C7A">
            <w:pPr>
              <w:pStyle w:val="Compact"/>
              <w:jc w:val="left"/>
            </w:pPr>
            <w:r>
              <w:t>Viscosity</w:t>
            </w:r>
          </w:p>
        </w:tc>
        <w:tc>
          <w:tcPr>
            <w:tcW w:w="0" w:type="auto"/>
          </w:tcPr>
          <w:p w14:paraId="4622F104" w14:textId="77777777" w:rsidR="002C7468" w:rsidRDefault="00714C7A">
            <w:pPr>
              <w:pStyle w:val="Compact"/>
              <w:jc w:val="left"/>
            </w:pPr>
            <w:r>
              <w:t>NA</w:t>
            </w:r>
          </w:p>
        </w:tc>
        <w:tc>
          <w:tcPr>
            <w:tcW w:w="0" w:type="auto"/>
          </w:tcPr>
          <w:p w14:paraId="4622F105" w14:textId="77777777" w:rsidR="002C7468" w:rsidRDefault="00752599">
            <w:pPr>
              <w:pStyle w:val="Compact"/>
              <w:jc w:val="left"/>
            </w:pPr>
            <m:oMathPara>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T</m:t>
                    </m:r>
                  </m:e>
                </m:d>
              </m:oMath>
            </m:oMathPara>
          </w:p>
        </w:tc>
      </w:tr>
      <w:tr w:rsidR="002C7468" w14:paraId="4622F10B" w14:textId="77777777">
        <w:tc>
          <w:tcPr>
            <w:tcW w:w="0" w:type="auto"/>
          </w:tcPr>
          <w:p w14:paraId="4622F107" w14:textId="77777777" w:rsidR="002C7468" w:rsidRDefault="00714C7A">
            <w:pPr>
              <w:pStyle w:val="Compact"/>
              <w:jc w:val="left"/>
            </w:pPr>
            <m:oMathPara>
              <m:oMath>
                <m:r>
                  <w:rPr>
                    <w:rFonts w:ascii="Cambria Math" w:hAnsi="Cambria Math"/>
                  </w:rPr>
                  <w:lastRenderedPageBreak/>
                  <m:t>v</m:t>
                </m:r>
              </m:oMath>
            </m:oMathPara>
          </w:p>
        </w:tc>
        <w:tc>
          <w:tcPr>
            <w:tcW w:w="0" w:type="auto"/>
          </w:tcPr>
          <w:p w14:paraId="4622F108" w14:textId="77777777" w:rsidR="002C7468" w:rsidRDefault="00714C7A">
            <w:pPr>
              <w:pStyle w:val="Compact"/>
              <w:jc w:val="left"/>
            </w:pPr>
            <w:r>
              <w:t>kinematic viscosity</w:t>
            </w:r>
          </w:p>
        </w:tc>
        <w:tc>
          <w:tcPr>
            <w:tcW w:w="0" w:type="auto"/>
          </w:tcPr>
          <w:p w14:paraId="4622F109" w14:textId="77777777" w:rsidR="002C7468" w:rsidRDefault="00752599">
            <w:pPr>
              <w:pStyle w:val="Compact"/>
              <w:jc w:val="left"/>
            </w:pPr>
            <m:oMathPara>
              <m:oMath>
                <m:f>
                  <m:fPr>
                    <m:ctrlPr>
                      <w:rPr>
                        <w:rFonts w:ascii="Cambria Math" w:hAnsi="Cambria Math"/>
                      </w:rPr>
                    </m:ctrlPr>
                  </m:fPr>
                  <m:num>
                    <m:r>
                      <w:rPr>
                        <w:rFonts w:ascii="Cambria Math" w:hAnsi="Cambria Math"/>
                      </w:rPr>
                      <m:t>μ</m:t>
                    </m:r>
                  </m:num>
                  <m:den>
                    <m:r>
                      <m:rPr>
                        <m:sty m:val="p"/>
                      </m:rPr>
                      <w:rPr>
                        <w:rFonts w:ascii="Cambria Math" w:hAnsi="Cambria Math"/>
                      </w:rPr>
                      <m:t>ρ</m:t>
                    </m:r>
                  </m:den>
                </m:f>
              </m:oMath>
            </m:oMathPara>
          </w:p>
        </w:tc>
        <w:tc>
          <w:tcPr>
            <w:tcW w:w="0" w:type="auto"/>
          </w:tcPr>
          <w:p w14:paraId="4622F10A" w14:textId="77777777" w:rsidR="002C7468" w:rsidRDefault="00752599">
            <w:pPr>
              <w:pStyle w:val="Compact"/>
              <w:jc w:val="left"/>
            </w:pPr>
            <m:oMathPara>
              <m:oMath>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L</m:t>
                            </m:r>
                          </m:e>
                          <m:sup>
                            <m:r>
                              <w:rPr>
                                <w:rFonts w:ascii="Cambria Math" w:hAnsi="Cambria Math"/>
                              </w:rPr>
                              <m:t>2</m:t>
                            </m:r>
                          </m:sup>
                        </m:sSup>
                      </m:num>
                      <m:den>
                        <m:r>
                          <w:rPr>
                            <w:rFonts w:ascii="Cambria Math" w:hAnsi="Cambria Math"/>
                          </w:rPr>
                          <m:t>T</m:t>
                        </m:r>
                      </m:den>
                    </m:f>
                  </m:e>
                </m:d>
              </m:oMath>
            </m:oMathPara>
          </w:p>
        </w:tc>
      </w:tr>
      <w:tr w:rsidR="002C7468" w14:paraId="4622F110" w14:textId="77777777">
        <w:tc>
          <w:tcPr>
            <w:tcW w:w="0" w:type="auto"/>
          </w:tcPr>
          <w:p w14:paraId="4622F10C" w14:textId="77777777" w:rsidR="002C7468" w:rsidRDefault="00714C7A">
            <w:pPr>
              <w:pStyle w:val="Compact"/>
              <w:jc w:val="left"/>
            </w:pPr>
            <m:oMathPara>
              <m:oMath>
                <m:r>
                  <w:rPr>
                    <w:rFonts w:ascii="Cambria Math" w:hAnsi="Cambria Math"/>
                  </w:rPr>
                  <m:t>W</m:t>
                </m:r>
              </m:oMath>
            </m:oMathPara>
          </w:p>
        </w:tc>
        <w:tc>
          <w:tcPr>
            <w:tcW w:w="0" w:type="auto"/>
          </w:tcPr>
          <w:p w14:paraId="4622F10D" w14:textId="77777777" w:rsidR="002C7468" w:rsidRDefault="00714C7A">
            <w:pPr>
              <w:pStyle w:val="Compact"/>
              <w:jc w:val="left"/>
            </w:pPr>
            <w:r>
              <w:t>Flow width</w:t>
            </w:r>
          </w:p>
        </w:tc>
        <w:tc>
          <w:tcPr>
            <w:tcW w:w="0" w:type="auto"/>
          </w:tcPr>
          <w:p w14:paraId="4622F10E" w14:textId="77777777" w:rsidR="002C7468" w:rsidRDefault="00714C7A">
            <w:pPr>
              <w:pStyle w:val="Compact"/>
              <w:jc w:val="left"/>
            </w:pPr>
            <w:r>
              <w:t>NA</w:t>
            </w:r>
          </w:p>
        </w:tc>
        <w:tc>
          <w:tcPr>
            <w:tcW w:w="0" w:type="auto"/>
          </w:tcPr>
          <w:p w14:paraId="4622F10F" w14:textId="77777777" w:rsidR="002C7468" w:rsidRDefault="00752599">
            <w:pPr>
              <w:pStyle w:val="Compact"/>
              <w:jc w:val="left"/>
            </w:pPr>
            <m:oMathPara>
              <m:oMath>
                <m:d>
                  <m:dPr>
                    <m:begChr m:val="["/>
                    <m:endChr m:val="]"/>
                    <m:ctrlPr>
                      <w:rPr>
                        <w:rFonts w:ascii="Cambria Math" w:hAnsi="Cambria Math"/>
                      </w:rPr>
                    </m:ctrlPr>
                  </m:dPr>
                  <m:e>
                    <m:r>
                      <w:rPr>
                        <w:rFonts w:ascii="Cambria Math" w:hAnsi="Cambria Math"/>
                      </w:rPr>
                      <m:t>L</m:t>
                    </m:r>
                  </m:e>
                </m:d>
              </m:oMath>
            </m:oMathPara>
          </w:p>
        </w:tc>
      </w:tr>
    </w:tbl>
    <w:p w14:paraId="4622F111" w14:textId="77777777" w:rsidR="002C7468" w:rsidRDefault="00714C7A">
      <w:pPr>
        <w:pStyle w:val="Heading2"/>
      </w:pPr>
      <w:bookmarkStart w:id="131" w:name="references"/>
      <w:bookmarkEnd w:id="130"/>
      <w:r>
        <w:t>References</w:t>
      </w:r>
    </w:p>
    <w:p w14:paraId="4622F112" w14:textId="77777777" w:rsidR="002C7468" w:rsidRDefault="00714C7A">
      <w:pPr>
        <w:pStyle w:val="Bibliography"/>
      </w:pPr>
      <w:bookmarkStart w:id="132" w:name="ref-ahoHighestRatesGross2021"/>
      <w:bookmarkStart w:id="133" w:name="refs"/>
      <w:r>
        <w:t xml:space="preserve">Aho, K. S., Hosen, J. D., </w:t>
      </w:r>
      <w:proofErr w:type="spellStart"/>
      <w:r>
        <w:t>Logozzo</w:t>
      </w:r>
      <w:proofErr w:type="spellEnd"/>
      <w:r>
        <w:t xml:space="preserve">, L. A., McGillis, W. R., &amp; Raymond, P. A. (2021). Highest rates of gross primary productivity maintained despite CO2 depletion in a temperate river network. </w:t>
      </w:r>
      <w:r>
        <w:rPr>
          <w:i/>
          <w:iCs/>
        </w:rPr>
        <w:t>Limnology and Oceanography Letters</w:t>
      </w:r>
      <w:r>
        <w:t xml:space="preserve">, </w:t>
      </w:r>
      <w:r>
        <w:rPr>
          <w:i/>
          <w:iCs/>
        </w:rPr>
        <w:t>n/a</w:t>
      </w:r>
      <w:r>
        <w:t xml:space="preserve">(n/a). </w:t>
      </w:r>
      <w:hyperlink r:id="rId21">
        <w:r>
          <w:rPr>
            <w:rStyle w:val="Hyperlink"/>
          </w:rPr>
          <w:t>https://doi.org/10.1002/lol2.10195</w:t>
        </w:r>
      </w:hyperlink>
    </w:p>
    <w:p w14:paraId="4622F113" w14:textId="77777777" w:rsidR="002C7468" w:rsidRDefault="00714C7A">
      <w:pPr>
        <w:pStyle w:val="Bibliography"/>
      </w:pPr>
      <w:bookmarkStart w:id="134" w:name="ref-alinPhysicalControlsCarbon2011"/>
      <w:bookmarkEnd w:id="132"/>
      <w:r>
        <w:t xml:space="preserve">Alin, S. R., </w:t>
      </w:r>
      <w:proofErr w:type="spellStart"/>
      <w:r>
        <w:t>Rasera</w:t>
      </w:r>
      <w:proofErr w:type="spellEnd"/>
      <w:r>
        <w:t xml:space="preserve">, M. de F. F. L., </w:t>
      </w:r>
      <w:proofErr w:type="spellStart"/>
      <w:r>
        <w:t>Salimon</w:t>
      </w:r>
      <w:proofErr w:type="spellEnd"/>
      <w:r>
        <w:t xml:space="preserve">, C. I., Richey, J. E., </w:t>
      </w:r>
      <w:proofErr w:type="spellStart"/>
      <w:r>
        <w:t>Holtgrieve</w:t>
      </w:r>
      <w:proofErr w:type="spellEnd"/>
      <w:r>
        <w:t xml:space="preserve">, G. W., </w:t>
      </w:r>
      <w:proofErr w:type="spellStart"/>
      <w:r>
        <w:t>Krusche</w:t>
      </w:r>
      <w:proofErr w:type="spellEnd"/>
      <w:r>
        <w:t xml:space="preserve">, A. V., &amp; </w:t>
      </w:r>
      <w:proofErr w:type="spellStart"/>
      <w:r>
        <w:t>Snidvongs</w:t>
      </w:r>
      <w:proofErr w:type="spellEnd"/>
      <w:r>
        <w:t xml:space="preserve">, A. (2011). Physical controls on carbon dioxide transfer velocity and flux in low-gradient river systems and implications for regional carbon budgets. </w:t>
      </w:r>
      <w:r>
        <w:rPr>
          <w:i/>
          <w:iCs/>
        </w:rPr>
        <w:t xml:space="preserve">Journal of Geophysical Research: </w:t>
      </w:r>
      <w:proofErr w:type="spellStart"/>
      <w:r>
        <w:rPr>
          <w:i/>
          <w:iCs/>
        </w:rPr>
        <w:t>Biogeosciences</w:t>
      </w:r>
      <w:proofErr w:type="spellEnd"/>
      <w:r>
        <w:t xml:space="preserve">, </w:t>
      </w:r>
      <w:r>
        <w:rPr>
          <w:i/>
          <w:iCs/>
        </w:rPr>
        <w:t>116</w:t>
      </w:r>
      <w:r>
        <w:t xml:space="preserve">(G1). </w:t>
      </w:r>
      <w:hyperlink r:id="rId22">
        <w:r>
          <w:rPr>
            <w:rStyle w:val="Hyperlink"/>
          </w:rPr>
          <w:t>https://doi.org/10.1029/2010JG001398</w:t>
        </w:r>
      </w:hyperlink>
    </w:p>
    <w:p w14:paraId="4622F114" w14:textId="77777777" w:rsidR="002C7468" w:rsidRDefault="00714C7A">
      <w:pPr>
        <w:pStyle w:val="Bibliography"/>
      </w:pPr>
      <w:bookmarkStart w:id="135" w:name="X3f43462459b729b7766127d4de3034c5e406105"/>
      <w:bookmarkEnd w:id="134"/>
      <w:r>
        <w:t xml:space="preserve">Andreadis, K. M., Brinkerhoff, C. B., &amp; Gleason, C. J. (2020). Constraining the assimilation of SWOT observations with hydraulic geometry relations. </w:t>
      </w:r>
      <w:r>
        <w:rPr>
          <w:i/>
          <w:iCs/>
        </w:rPr>
        <w:t>Water Resources Research</w:t>
      </w:r>
      <w:r>
        <w:t xml:space="preserve">. </w:t>
      </w:r>
      <w:hyperlink r:id="rId23">
        <w:r>
          <w:rPr>
            <w:rStyle w:val="Hyperlink"/>
          </w:rPr>
          <w:t>https://doi.org/10.1029/2019WR026611</w:t>
        </w:r>
      </w:hyperlink>
    </w:p>
    <w:p w14:paraId="4622F115" w14:textId="77777777" w:rsidR="002C7468" w:rsidRDefault="00714C7A">
      <w:pPr>
        <w:pStyle w:val="Bibliography"/>
      </w:pPr>
      <w:bookmarkStart w:id="136" w:name="Xac350d38015694cd0350539d77080e5042ebd3d"/>
      <w:bookmarkEnd w:id="135"/>
      <w:r>
        <w:t xml:space="preserve">Appling, A. P., Hall, R. O., </w:t>
      </w:r>
      <w:proofErr w:type="spellStart"/>
      <w:r>
        <w:t>Yackulic</w:t>
      </w:r>
      <w:proofErr w:type="spellEnd"/>
      <w:r>
        <w:t xml:space="preserve">, C. B., &amp; </w:t>
      </w:r>
      <w:proofErr w:type="spellStart"/>
      <w:r>
        <w:t>Arroita</w:t>
      </w:r>
      <w:proofErr w:type="spellEnd"/>
      <w:r>
        <w:t xml:space="preserve">, M. (2018). Overcoming Equifinality: Leveraging Long Time Series for Stream Metabolism Estimation. </w:t>
      </w:r>
      <w:r>
        <w:rPr>
          <w:i/>
          <w:iCs/>
        </w:rPr>
        <w:t xml:space="preserve">Journal of Geophysical Research: </w:t>
      </w:r>
      <w:proofErr w:type="spellStart"/>
      <w:r>
        <w:rPr>
          <w:i/>
          <w:iCs/>
        </w:rPr>
        <w:t>Biogeosciences</w:t>
      </w:r>
      <w:proofErr w:type="spellEnd"/>
      <w:r>
        <w:t xml:space="preserve">, </w:t>
      </w:r>
      <w:r>
        <w:rPr>
          <w:i/>
          <w:iCs/>
        </w:rPr>
        <w:t>123</w:t>
      </w:r>
      <w:r>
        <w:t xml:space="preserve">(2), 624–645. </w:t>
      </w:r>
      <w:hyperlink r:id="rId24">
        <w:r>
          <w:rPr>
            <w:rStyle w:val="Hyperlink"/>
          </w:rPr>
          <w:t>https://doi.org/10.1002/2017JG004140</w:t>
        </w:r>
      </w:hyperlink>
    </w:p>
    <w:p w14:paraId="4622F116" w14:textId="77777777" w:rsidR="002C7468" w:rsidRDefault="00714C7A">
      <w:pPr>
        <w:pStyle w:val="Bibliography"/>
      </w:pPr>
      <w:bookmarkStart w:id="137" w:name="ref-beaulieuControlsGasTransfer2012"/>
      <w:bookmarkEnd w:id="136"/>
      <w:r>
        <w:t xml:space="preserve">Beaulieu, J. J., Shuster, W. D., &amp; </w:t>
      </w:r>
      <w:proofErr w:type="spellStart"/>
      <w:r>
        <w:t>Rebholz</w:t>
      </w:r>
      <w:proofErr w:type="spellEnd"/>
      <w:r>
        <w:t xml:space="preserve">, J. A. (2012). Controls on gas transfer velocities in a large river. </w:t>
      </w:r>
      <w:r>
        <w:rPr>
          <w:i/>
          <w:iCs/>
        </w:rPr>
        <w:t xml:space="preserve">Journal of Geophysical Research: </w:t>
      </w:r>
      <w:proofErr w:type="spellStart"/>
      <w:r>
        <w:rPr>
          <w:i/>
          <w:iCs/>
        </w:rPr>
        <w:t>Biogeosciences</w:t>
      </w:r>
      <w:proofErr w:type="spellEnd"/>
      <w:r>
        <w:t xml:space="preserve">, </w:t>
      </w:r>
      <w:r>
        <w:rPr>
          <w:i/>
          <w:iCs/>
        </w:rPr>
        <w:t>117</w:t>
      </w:r>
      <w:r>
        <w:t xml:space="preserve">(G2). </w:t>
      </w:r>
      <w:hyperlink r:id="rId25">
        <w:r>
          <w:rPr>
            <w:rStyle w:val="Hyperlink"/>
          </w:rPr>
          <w:t>https://doi.org/10.1029/2011JG001794</w:t>
        </w:r>
      </w:hyperlink>
    </w:p>
    <w:p w14:paraId="4622F117" w14:textId="77777777" w:rsidR="002C7468" w:rsidRDefault="00714C7A">
      <w:pPr>
        <w:pStyle w:val="Bibliography"/>
      </w:pPr>
      <w:bookmarkStart w:id="138" w:name="ref-bernhardtMetabolicRegimesFlowing2018"/>
      <w:bookmarkEnd w:id="137"/>
      <w:r>
        <w:lastRenderedPageBreak/>
        <w:t xml:space="preserve">Bernhardt, E. S., Heffernan, J. B., Grimm, N. B., Stanley, E. H., Harvey, J. W., </w:t>
      </w:r>
      <w:proofErr w:type="spellStart"/>
      <w:r>
        <w:t>Arroita</w:t>
      </w:r>
      <w:proofErr w:type="spellEnd"/>
      <w:r>
        <w:t xml:space="preserve">, M., et al. (2018). The metabolic regimes of flowing waters. </w:t>
      </w:r>
      <w:r>
        <w:rPr>
          <w:i/>
          <w:iCs/>
        </w:rPr>
        <w:t>Limnology and Oceanography</w:t>
      </w:r>
      <w:r>
        <w:t xml:space="preserve">, </w:t>
      </w:r>
      <w:r>
        <w:rPr>
          <w:i/>
          <w:iCs/>
        </w:rPr>
        <w:t>63</w:t>
      </w:r>
      <w:r>
        <w:t xml:space="preserve">(S1), S99–S118. </w:t>
      </w:r>
      <w:hyperlink r:id="rId26">
        <w:r>
          <w:rPr>
            <w:rStyle w:val="Hyperlink"/>
          </w:rPr>
          <w:t>https://doi.org/10.1002/lno.10726</w:t>
        </w:r>
      </w:hyperlink>
    </w:p>
    <w:p w14:paraId="4622F118" w14:textId="77777777" w:rsidR="002C7468" w:rsidRDefault="00714C7A">
      <w:pPr>
        <w:pStyle w:val="Bibliography"/>
      </w:pPr>
      <w:bookmarkStart w:id="139" w:name="ref-biancamariaSWOTMissionIts2016"/>
      <w:bookmarkEnd w:id="138"/>
      <w:r>
        <w:t xml:space="preserve">Biancamaria, S., </w:t>
      </w:r>
      <w:proofErr w:type="spellStart"/>
      <w:r>
        <w:t>Lettenmaier</w:t>
      </w:r>
      <w:proofErr w:type="spellEnd"/>
      <w:r>
        <w:t xml:space="preserve">, D. P., &amp; Pavelsky, T. M. (2016). The SWOT Mission and Its Capabilities for Land Hydrology. In A. </w:t>
      </w:r>
      <w:proofErr w:type="spellStart"/>
      <w:r>
        <w:t>Cazenave</w:t>
      </w:r>
      <w:proofErr w:type="spellEnd"/>
      <w:r>
        <w:t xml:space="preserve">, N. Champollion, J. </w:t>
      </w:r>
      <w:proofErr w:type="spellStart"/>
      <w:r>
        <w:t>Benveniste</w:t>
      </w:r>
      <w:proofErr w:type="spellEnd"/>
      <w:r>
        <w:t xml:space="preserve">, &amp; J. Chen (Eds.), </w:t>
      </w:r>
      <w:r>
        <w:rPr>
          <w:i/>
          <w:iCs/>
        </w:rPr>
        <w:t>Remote Sensing and Water Resources</w:t>
      </w:r>
      <w:r>
        <w:t xml:space="preserve"> (pp. 117–147). Cham: Springer International Publishing. </w:t>
      </w:r>
      <w:hyperlink r:id="rId27">
        <w:r>
          <w:rPr>
            <w:rStyle w:val="Hyperlink"/>
          </w:rPr>
          <w:t>https://doi.org/10.1007/978-3-319-32449-4_6</w:t>
        </w:r>
      </w:hyperlink>
    </w:p>
    <w:p w14:paraId="4622F119" w14:textId="77777777" w:rsidR="002C7468" w:rsidRDefault="00714C7A">
      <w:pPr>
        <w:pStyle w:val="Bibliography"/>
      </w:pPr>
      <w:bookmarkStart w:id="140" w:name="Xbbaacf312c3b2ac2225c29062e99b1285b75b5d"/>
      <w:bookmarkEnd w:id="139"/>
      <w:r>
        <w:t xml:space="preserve">Borges, A. V., </w:t>
      </w:r>
      <w:proofErr w:type="spellStart"/>
      <w:r>
        <w:t>Darchambeau</w:t>
      </w:r>
      <w:proofErr w:type="spellEnd"/>
      <w:r>
        <w:t xml:space="preserve">, F., </w:t>
      </w:r>
      <w:proofErr w:type="spellStart"/>
      <w:r>
        <w:t>Teodoru</w:t>
      </w:r>
      <w:proofErr w:type="spellEnd"/>
      <w:r>
        <w:t xml:space="preserve">, C. R., Marwick, T. R., </w:t>
      </w:r>
      <w:proofErr w:type="spellStart"/>
      <w:r>
        <w:t>Tamooh</w:t>
      </w:r>
      <w:proofErr w:type="spellEnd"/>
      <w:r>
        <w:t xml:space="preserve">, F., </w:t>
      </w:r>
      <w:proofErr w:type="spellStart"/>
      <w:r>
        <w:t>Geeraert</w:t>
      </w:r>
      <w:proofErr w:type="spellEnd"/>
      <w:r>
        <w:t xml:space="preserve">, N., et al. (2015). Globally significant greenhouse-gas emissions from African inland waters. </w:t>
      </w:r>
      <w:r>
        <w:rPr>
          <w:i/>
          <w:iCs/>
        </w:rPr>
        <w:t>Nature Geoscience</w:t>
      </w:r>
      <w:r>
        <w:t xml:space="preserve">, </w:t>
      </w:r>
      <w:r>
        <w:rPr>
          <w:i/>
          <w:iCs/>
        </w:rPr>
        <w:t>8</w:t>
      </w:r>
      <w:r>
        <w:t xml:space="preserve">(8), 637–642. </w:t>
      </w:r>
      <w:hyperlink r:id="rId28">
        <w:r>
          <w:rPr>
            <w:rStyle w:val="Hyperlink"/>
          </w:rPr>
          <w:t>https://doi.org/10.1038/ngeo2486</w:t>
        </w:r>
      </w:hyperlink>
    </w:p>
    <w:p w14:paraId="4622F11A" w14:textId="77777777" w:rsidR="002C7468" w:rsidRDefault="00714C7A">
      <w:pPr>
        <w:pStyle w:val="Bibliography"/>
      </w:pPr>
      <w:bookmarkStart w:id="141" w:name="X8ddf04951ba1417fe4c8462b2fc778c2bbf7edc"/>
      <w:bookmarkEnd w:id="140"/>
      <w:proofErr w:type="spellStart"/>
      <w:r>
        <w:t>Botter</w:t>
      </w:r>
      <w:proofErr w:type="spellEnd"/>
      <w:r>
        <w:t xml:space="preserve">, G., </w:t>
      </w:r>
      <w:proofErr w:type="spellStart"/>
      <w:r>
        <w:t>Peruzzo</w:t>
      </w:r>
      <w:proofErr w:type="spellEnd"/>
      <w:r>
        <w:t xml:space="preserve">, P., &amp; </w:t>
      </w:r>
      <w:proofErr w:type="spellStart"/>
      <w:r>
        <w:t>Durighetto</w:t>
      </w:r>
      <w:proofErr w:type="spellEnd"/>
      <w:r>
        <w:t xml:space="preserve">, N. (2021). Heterogeneity Matters: Aggregation Bias of Gas Transfer Velocity Versus Energy Dissipation Rate Relations in Streams. </w:t>
      </w:r>
      <w:r>
        <w:rPr>
          <w:i/>
          <w:iCs/>
        </w:rPr>
        <w:t>Geophysical Research Letters</w:t>
      </w:r>
      <w:r>
        <w:t xml:space="preserve">, </w:t>
      </w:r>
      <w:r>
        <w:rPr>
          <w:i/>
          <w:iCs/>
        </w:rPr>
        <w:t>48</w:t>
      </w:r>
      <w:r>
        <w:t xml:space="preserve">(17), e2021GL094272. </w:t>
      </w:r>
      <w:hyperlink r:id="rId29">
        <w:r>
          <w:rPr>
            <w:rStyle w:val="Hyperlink"/>
          </w:rPr>
          <w:t>https://doi.org/10.1029/2021GL094272</w:t>
        </w:r>
      </w:hyperlink>
    </w:p>
    <w:p w14:paraId="4622F11B" w14:textId="77777777" w:rsidR="002C7468" w:rsidRDefault="00714C7A">
      <w:pPr>
        <w:pStyle w:val="Bibliography"/>
      </w:pPr>
      <w:bookmarkStart w:id="142" w:name="X1a76598ca511f3330c42372d0336b7d2eb8a399"/>
      <w:bookmarkEnd w:id="141"/>
      <w:r>
        <w:t xml:space="preserve">Brinkerhoff, C. B., Gleason, C. J., &amp; Ostendorf, D. W. (2019). Reconciling at-a-Station and at-Many-Stations Hydraulic Geometry Through River-Wide Geomorphology. </w:t>
      </w:r>
      <w:r>
        <w:rPr>
          <w:i/>
          <w:iCs/>
        </w:rPr>
        <w:t>Geophysical Research Letters</w:t>
      </w:r>
      <w:r>
        <w:t xml:space="preserve">, </w:t>
      </w:r>
      <w:r>
        <w:rPr>
          <w:i/>
          <w:iCs/>
        </w:rPr>
        <w:t>46</w:t>
      </w:r>
      <w:r>
        <w:t xml:space="preserve">(16), 9637–9647. </w:t>
      </w:r>
      <w:hyperlink r:id="rId30">
        <w:r>
          <w:rPr>
            <w:rStyle w:val="Hyperlink"/>
          </w:rPr>
          <w:t>https://doi.org/10.1029/2019GL084529</w:t>
        </w:r>
      </w:hyperlink>
    </w:p>
    <w:p w14:paraId="4622F11C" w14:textId="77777777" w:rsidR="002C7468" w:rsidRDefault="00714C7A">
      <w:pPr>
        <w:pStyle w:val="Bibliography"/>
      </w:pPr>
      <w:bookmarkStart w:id="143" w:name="Xdbd54ef9038a6546bc878e25d0471ceeef59cc0"/>
      <w:bookmarkEnd w:id="142"/>
      <w:r>
        <w:t xml:space="preserve">Brinkerhoff, C. B., Gleason, C. J., Feng, D., &amp; Lin, P. (2020). Constraining Remote River Discharge Estimation Using Reach-Scale Geomorphology. </w:t>
      </w:r>
      <w:r>
        <w:rPr>
          <w:i/>
          <w:iCs/>
        </w:rPr>
        <w:t>Water Resources Research</w:t>
      </w:r>
      <w:r>
        <w:t xml:space="preserve">, </w:t>
      </w:r>
      <w:r>
        <w:rPr>
          <w:i/>
          <w:iCs/>
        </w:rPr>
        <w:t>56</w:t>
      </w:r>
      <w:r>
        <w:t xml:space="preserve">(11), e2020WR027949. </w:t>
      </w:r>
      <w:hyperlink r:id="rId31">
        <w:r>
          <w:rPr>
            <w:rStyle w:val="Hyperlink"/>
          </w:rPr>
          <w:t>https://doi.org/10.1029/2020WR027949</w:t>
        </w:r>
      </w:hyperlink>
    </w:p>
    <w:p w14:paraId="4622F11D" w14:textId="77777777" w:rsidR="002C7468" w:rsidRDefault="00714C7A">
      <w:pPr>
        <w:pStyle w:val="Bibliography"/>
      </w:pPr>
      <w:bookmarkStart w:id="144" w:name="X834711d54738282ad13c8e8eb924edf28d0f356"/>
      <w:bookmarkEnd w:id="143"/>
      <w:proofErr w:type="spellStart"/>
      <w:r>
        <w:lastRenderedPageBreak/>
        <w:t>Brisset</w:t>
      </w:r>
      <w:proofErr w:type="spellEnd"/>
      <w:r>
        <w:t xml:space="preserve">, P., Monnier, J., Garambois, P.-A., &amp; Roux, H. (2018). On the assimilation of altimetric data in 1D </w:t>
      </w:r>
      <w:proofErr w:type="gramStart"/>
      <w:r>
        <w:t>Saint river</w:t>
      </w:r>
      <w:proofErr w:type="gramEnd"/>
      <w:r>
        <w:t xml:space="preserve"> flow models. </w:t>
      </w:r>
      <w:r>
        <w:rPr>
          <w:i/>
          <w:iCs/>
        </w:rPr>
        <w:t>Advances in Water Resources</w:t>
      </w:r>
      <w:r>
        <w:t xml:space="preserve">, </w:t>
      </w:r>
      <w:r>
        <w:rPr>
          <w:i/>
          <w:iCs/>
        </w:rPr>
        <w:t>119</w:t>
      </w:r>
      <w:r>
        <w:t xml:space="preserve">, 41–59. </w:t>
      </w:r>
      <w:hyperlink r:id="rId32">
        <w:r>
          <w:rPr>
            <w:rStyle w:val="Hyperlink"/>
          </w:rPr>
          <w:t>https://doi.org/10.1016/j.advwatres.2018.06.004</w:t>
        </w:r>
      </w:hyperlink>
    </w:p>
    <w:p w14:paraId="4622F11E" w14:textId="77777777" w:rsidR="002C7468" w:rsidRDefault="00714C7A">
      <w:pPr>
        <w:pStyle w:val="Bibliography"/>
      </w:pPr>
      <w:bookmarkStart w:id="145" w:name="X1116d7172b9ac47af672258ce57692fd9f17865"/>
      <w:bookmarkEnd w:id="144"/>
      <w:proofErr w:type="spellStart"/>
      <w:r>
        <w:t>Chapra</w:t>
      </w:r>
      <w:proofErr w:type="spellEnd"/>
      <w:r>
        <w:t xml:space="preserve">, S. C. (2008). </w:t>
      </w:r>
      <w:r>
        <w:rPr>
          <w:i/>
          <w:iCs/>
        </w:rPr>
        <w:t>Surface Water-Quality Modeling</w:t>
      </w:r>
      <w:r>
        <w:t>. Waveland Press.</w:t>
      </w:r>
    </w:p>
    <w:p w14:paraId="4622F11F" w14:textId="77777777" w:rsidR="002C7468" w:rsidRDefault="00714C7A">
      <w:pPr>
        <w:pStyle w:val="Bibliography"/>
      </w:pPr>
      <w:bookmarkStart w:id="146" w:name="Xa3e9367adcd5dee389f99f86aad7b66314e7a15"/>
      <w:bookmarkEnd w:id="145"/>
      <w:r>
        <w:t xml:space="preserve">Churchill, M. A., Elmore, H. L., &amp; Buckingham, R. A. (1964). The Prediction of Stream Reaeration Rates. In B. A. Southgate (Ed.), </w:t>
      </w:r>
      <w:r>
        <w:rPr>
          <w:i/>
          <w:iCs/>
        </w:rPr>
        <w:t>Advances in Water Pollution Research</w:t>
      </w:r>
      <w:r>
        <w:t xml:space="preserve"> (pp. 89–136). Pergamon. </w:t>
      </w:r>
      <w:hyperlink r:id="rId33">
        <w:r>
          <w:rPr>
            <w:rStyle w:val="Hyperlink"/>
          </w:rPr>
          <w:t>https://doi.org/10.1016/B978-1-4832-8391-3.50015-4</w:t>
        </w:r>
      </w:hyperlink>
    </w:p>
    <w:p w14:paraId="4622F120" w14:textId="77777777" w:rsidR="002C7468" w:rsidRDefault="00714C7A">
      <w:pPr>
        <w:pStyle w:val="Bibliography"/>
      </w:pPr>
      <w:bookmarkStart w:id="147" w:name="ref-colePlumbingGlobalCarbon2007"/>
      <w:bookmarkEnd w:id="146"/>
      <w:r>
        <w:t xml:space="preserve">Cole, J. J., Prairie, Y. T., Caraco, N. F., McDowell, W. H., </w:t>
      </w:r>
      <w:proofErr w:type="spellStart"/>
      <w:r>
        <w:t>Tranvik</w:t>
      </w:r>
      <w:proofErr w:type="spellEnd"/>
      <w:r>
        <w:t xml:space="preserve">, L. J., Striegl, R. G., et al. (2007). Plumbing the Global Carbon Cycle: Integrating Inland Waters into the Terrestrial Carbon Budget. </w:t>
      </w:r>
      <w:r>
        <w:rPr>
          <w:i/>
          <w:iCs/>
        </w:rPr>
        <w:t>Ecosystems</w:t>
      </w:r>
      <w:r>
        <w:t xml:space="preserve">, </w:t>
      </w:r>
      <w:r>
        <w:rPr>
          <w:i/>
          <w:iCs/>
        </w:rPr>
        <w:t>10</w:t>
      </w:r>
      <w:r>
        <w:t xml:space="preserve">(1), 172–185. </w:t>
      </w:r>
      <w:hyperlink r:id="rId34">
        <w:r>
          <w:rPr>
            <w:rStyle w:val="Hyperlink"/>
          </w:rPr>
          <w:t>https://doi.org/10.1007/s10021-006-9013-8</w:t>
        </w:r>
      </w:hyperlink>
    </w:p>
    <w:p w14:paraId="4622F121" w14:textId="77777777" w:rsidR="002C7468" w:rsidRDefault="00714C7A">
      <w:pPr>
        <w:pStyle w:val="Bibliography"/>
      </w:pPr>
      <w:bookmarkStart w:id="148" w:name="Xc749cfb8cc4c1b149d35ee13c0395d9e57afca6"/>
      <w:bookmarkEnd w:id="147"/>
      <w:r>
        <w:t xml:space="preserve">Durand, M. T., Neal, J., Rodríguez, E., Andreadis, K. M., Smith, L. C., &amp; Yoon, Y. (2014). Estimating reach-averaged discharge for the River Severn from measurements of river water surface elevation and slope. </w:t>
      </w:r>
      <w:r>
        <w:rPr>
          <w:i/>
          <w:iCs/>
        </w:rPr>
        <w:t>Journal of Hydrology</w:t>
      </w:r>
      <w:r>
        <w:t xml:space="preserve">, </w:t>
      </w:r>
      <w:r>
        <w:rPr>
          <w:i/>
          <w:iCs/>
        </w:rPr>
        <w:t>511</w:t>
      </w:r>
      <w:r>
        <w:t xml:space="preserve">, 92–104. </w:t>
      </w:r>
      <w:hyperlink r:id="rId35">
        <w:r>
          <w:rPr>
            <w:rStyle w:val="Hyperlink"/>
          </w:rPr>
          <w:t>https://doi.org/10.1016/j.jhydrol.2013.12.050</w:t>
        </w:r>
      </w:hyperlink>
    </w:p>
    <w:p w14:paraId="4622F122" w14:textId="77777777" w:rsidR="002C7468" w:rsidRDefault="00714C7A">
      <w:pPr>
        <w:pStyle w:val="Bibliography"/>
      </w:pPr>
      <w:bookmarkStart w:id="149" w:name="X3ce31a8f5e08162768843120ddd33afff9a1ba0"/>
      <w:bookmarkEnd w:id="148"/>
      <w:r>
        <w:t xml:space="preserve">Durand, M. T., Gleason, C. J., Garambois, P. A., Bjerklie, D., Smith, L. C., Roux, H., et al. (2016). An intercomparison of remote sensing river discharge estimation algorithms from measurements of river height, width, and slope. </w:t>
      </w:r>
      <w:r>
        <w:rPr>
          <w:i/>
          <w:iCs/>
        </w:rPr>
        <w:t>Water Resources Research</w:t>
      </w:r>
      <w:r>
        <w:t xml:space="preserve">, </w:t>
      </w:r>
      <w:r>
        <w:rPr>
          <w:i/>
          <w:iCs/>
        </w:rPr>
        <w:t>52</w:t>
      </w:r>
      <w:r>
        <w:t xml:space="preserve">(6), 4527–4549. </w:t>
      </w:r>
      <w:hyperlink r:id="rId36">
        <w:r>
          <w:rPr>
            <w:rStyle w:val="Hyperlink"/>
          </w:rPr>
          <w:t>https://doi.org/10.1002/2015WR018434</w:t>
        </w:r>
      </w:hyperlink>
    </w:p>
    <w:p w14:paraId="4622F123" w14:textId="77777777" w:rsidR="002C7468" w:rsidRDefault="00714C7A">
      <w:pPr>
        <w:pStyle w:val="Bibliography"/>
      </w:pPr>
      <w:bookmarkStart w:id="150" w:name="ref-durandHowWillRadar2020"/>
      <w:bookmarkEnd w:id="149"/>
      <w:r>
        <w:t xml:space="preserve">Durand, M. T., Chen, C., de Moraes Frasson, R. P., Pavelsky, T. M., Williams, B., Yang, X., &amp; Fore, A. (2020). How will radar layover impact SWOT measurements of water surface </w:t>
      </w:r>
      <w:r>
        <w:lastRenderedPageBreak/>
        <w:t xml:space="preserve">elevation and slope, and estimates of river discharge? </w:t>
      </w:r>
      <w:r>
        <w:rPr>
          <w:i/>
          <w:iCs/>
        </w:rPr>
        <w:t>Remote Sensing of Environment</w:t>
      </w:r>
      <w:r>
        <w:t xml:space="preserve">, </w:t>
      </w:r>
      <w:r>
        <w:rPr>
          <w:i/>
          <w:iCs/>
        </w:rPr>
        <w:t>247</w:t>
      </w:r>
      <w:r>
        <w:t xml:space="preserve">, 111883. </w:t>
      </w:r>
      <w:hyperlink r:id="rId37">
        <w:r>
          <w:rPr>
            <w:rStyle w:val="Hyperlink"/>
          </w:rPr>
          <w:t>https://doi.org/10.1016/j.rse.2020.111883</w:t>
        </w:r>
      </w:hyperlink>
    </w:p>
    <w:p w14:paraId="4622F124" w14:textId="77777777" w:rsidR="002C7468" w:rsidRDefault="00714C7A">
      <w:pPr>
        <w:pStyle w:val="Bibliography"/>
      </w:pPr>
      <w:bookmarkStart w:id="151" w:name="X9be29eb630d4c00a21328a957102a710eabca70"/>
      <w:bookmarkEnd w:id="150"/>
      <w:r>
        <w:t xml:space="preserve">Frasson, R. P. de M., Durand, M. T., Larnier, K., Gleason, C., Andreadis, K. M., Hagemann, M., et al. (2021). Exploring the factors controlling the error characteristics of the Surface Water and Ocean Topography mission discharge estimates. </w:t>
      </w:r>
      <w:r>
        <w:rPr>
          <w:i/>
          <w:iCs/>
        </w:rPr>
        <w:t>Water Resources Research</w:t>
      </w:r>
      <w:r>
        <w:t xml:space="preserve">, </w:t>
      </w:r>
      <w:r>
        <w:rPr>
          <w:i/>
          <w:iCs/>
        </w:rPr>
        <w:t>n/a</w:t>
      </w:r>
      <w:r>
        <w:t xml:space="preserve">(n/a), e2020WR028519. </w:t>
      </w:r>
      <w:hyperlink r:id="rId38">
        <w:r>
          <w:rPr>
            <w:rStyle w:val="Hyperlink"/>
          </w:rPr>
          <w:t>https://doi.org/10.1029/2020WR028519</w:t>
        </w:r>
      </w:hyperlink>
    </w:p>
    <w:p w14:paraId="4622F125" w14:textId="77777777" w:rsidR="002C7468" w:rsidRDefault="00714C7A">
      <w:pPr>
        <w:pStyle w:val="Bibliography"/>
      </w:pPr>
      <w:bookmarkStart w:id="152" w:name="ref-garamboisInferenceEffectiveRiver2015"/>
      <w:bookmarkEnd w:id="151"/>
      <w:r>
        <w:t xml:space="preserve">Garambois, P.-A., &amp; Monnier, J. (2015). Inference of effective river properties from remotely sensed observations of water surface. </w:t>
      </w:r>
      <w:r>
        <w:rPr>
          <w:i/>
          <w:iCs/>
        </w:rPr>
        <w:t>Advances in Water Resources</w:t>
      </w:r>
      <w:r>
        <w:t xml:space="preserve">, </w:t>
      </w:r>
      <w:r>
        <w:rPr>
          <w:i/>
          <w:iCs/>
        </w:rPr>
        <w:t>79</w:t>
      </w:r>
      <w:r>
        <w:t xml:space="preserve">, 103–120. </w:t>
      </w:r>
      <w:hyperlink r:id="rId39">
        <w:r>
          <w:rPr>
            <w:rStyle w:val="Hyperlink"/>
          </w:rPr>
          <w:t>https://doi.org/10.1016/j.advwatres.2015.02.007</w:t>
        </w:r>
      </w:hyperlink>
    </w:p>
    <w:p w14:paraId="4622F126" w14:textId="77777777" w:rsidR="002C7468" w:rsidRDefault="00714C7A">
      <w:pPr>
        <w:pStyle w:val="Bibliography"/>
      </w:pPr>
      <w:bookmarkStart w:id="153" w:name="X1dafd55d3ea50ae83faa050ee84557bcff98061"/>
      <w:bookmarkEnd w:id="152"/>
      <w:r>
        <w:t xml:space="preserve">Garambois, P.-A., Larnier, K., Monnier, J., </w:t>
      </w:r>
      <w:proofErr w:type="spellStart"/>
      <w:r>
        <w:t>Finaud</w:t>
      </w:r>
      <w:proofErr w:type="spellEnd"/>
      <w:r>
        <w:t xml:space="preserve">-Guyot, P., </w:t>
      </w:r>
      <w:proofErr w:type="spellStart"/>
      <w:r>
        <w:t>Verley</w:t>
      </w:r>
      <w:proofErr w:type="spellEnd"/>
      <w:r>
        <w:t xml:space="preserve">, J., </w:t>
      </w:r>
      <w:proofErr w:type="spellStart"/>
      <w:r>
        <w:t>Montazem</w:t>
      </w:r>
      <w:proofErr w:type="spellEnd"/>
      <w:r>
        <w:t xml:space="preserve">, A.-S., &amp; Calmant, S. (2020). Variational estimation of effective channel and ungauged </w:t>
      </w:r>
      <w:proofErr w:type="spellStart"/>
      <w:r>
        <w:t>anabranching</w:t>
      </w:r>
      <w:proofErr w:type="spellEnd"/>
      <w:r>
        <w:t xml:space="preserve"> river discharge from multi-satellite water heights of different spatial sparsity. </w:t>
      </w:r>
      <w:r>
        <w:rPr>
          <w:i/>
          <w:iCs/>
        </w:rPr>
        <w:t>Journal of Hydrology</w:t>
      </w:r>
      <w:r>
        <w:t xml:space="preserve">, </w:t>
      </w:r>
      <w:r>
        <w:rPr>
          <w:i/>
          <w:iCs/>
        </w:rPr>
        <w:t>581</w:t>
      </w:r>
      <w:r>
        <w:t xml:space="preserve">, 124409. </w:t>
      </w:r>
      <w:hyperlink r:id="rId40">
        <w:r>
          <w:rPr>
            <w:rStyle w:val="Hyperlink"/>
          </w:rPr>
          <w:t>https://doi.org/10.1016/j.jhydrol.2019.124409</w:t>
        </w:r>
      </w:hyperlink>
    </w:p>
    <w:p w14:paraId="4622F127" w14:textId="77777777" w:rsidR="002C7468" w:rsidRDefault="00714C7A">
      <w:pPr>
        <w:pStyle w:val="Bibliography"/>
      </w:pPr>
      <w:bookmarkStart w:id="154" w:name="ref-gleasonHydraulicGeometryNatural2015"/>
      <w:bookmarkEnd w:id="153"/>
      <w:r>
        <w:t xml:space="preserve">Gleason, C. J. (2015). Hydraulic geometry of natural rivers: A review and future directions. </w:t>
      </w:r>
      <w:r>
        <w:rPr>
          <w:i/>
          <w:iCs/>
        </w:rPr>
        <w:t>Progress in Physical Geography: Earth and Environment</w:t>
      </w:r>
      <w:r>
        <w:t xml:space="preserve">, </w:t>
      </w:r>
      <w:r>
        <w:rPr>
          <w:i/>
          <w:iCs/>
        </w:rPr>
        <w:t>39</w:t>
      </w:r>
      <w:r>
        <w:t xml:space="preserve">(3), 337–360. </w:t>
      </w:r>
      <w:hyperlink r:id="rId41">
        <w:r>
          <w:rPr>
            <w:rStyle w:val="Hyperlink"/>
          </w:rPr>
          <w:t>https://doi.org/10.1177/0309133314567584</w:t>
        </w:r>
      </w:hyperlink>
    </w:p>
    <w:p w14:paraId="4622F128" w14:textId="77777777" w:rsidR="002C7468" w:rsidRDefault="00714C7A">
      <w:pPr>
        <w:pStyle w:val="Bibliography"/>
      </w:pPr>
      <w:bookmarkStart w:id="155" w:name="ref-gleasonRemoteSensingRiver2020"/>
      <w:bookmarkEnd w:id="154"/>
      <w:r>
        <w:t>Gleason, C. J., &amp; Durand, M. T. (2020). Remote sensing of river discharge: A review and a framing for the discipline, 32.</w:t>
      </w:r>
    </w:p>
    <w:p w14:paraId="4622F129" w14:textId="77777777" w:rsidR="002C7468" w:rsidRDefault="00714C7A">
      <w:pPr>
        <w:pStyle w:val="Bibliography"/>
      </w:pPr>
      <w:bookmarkStart w:id="156" w:name="ref-gleasonRetrievalRiverDischarge2014a"/>
      <w:bookmarkEnd w:id="155"/>
      <w:r>
        <w:t xml:space="preserve">Gleason, C. J., Smith, L. C., &amp; Lee, J. (2014). Retrieval of river discharge solely from satellite imagery and at-many-stations hydraulic geometry: Sensitivity to river form and </w:t>
      </w:r>
      <w:r>
        <w:lastRenderedPageBreak/>
        <w:t xml:space="preserve">optimization parameters. </w:t>
      </w:r>
      <w:r>
        <w:rPr>
          <w:i/>
          <w:iCs/>
        </w:rPr>
        <w:t>Water Resources Research</w:t>
      </w:r>
      <w:r>
        <w:t xml:space="preserve">, </w:t>
      </w:r>
      <w:r>
        <w:rPr>
          <w:i/>
          <w:iCs/>
        </w:rPr>
        <w:t>50</w:t>
      </w:r>
      <w:r>
        <w:t xml:space="preserve">(12), 9604–9619. </w:t>
      </w:r>
      <w:hyperlink r:id="rId42">
        <w:r>
          <w:rPr>
            <w:rStyle w:val="Hyperlink"/>
          </w:rPr>
          <w:t>https://doi.org/10.1002/2014WR016109</w:t>
        </w:r>
      </w:hyperlink>
    </w:p>
    <w:p w14:paraId="4622F12A" w14:textId="77777777" w:rsidR="002C7468" w:rsidRDefault="00714C7A">
      <w:pPr>
        <w:pStyle w:val="Bibliography"/>
      </w:pPr>
      <w:bookmarkStart w:id="157" w:name="ref-gleasonTrackingRiverFlows2017"/>
      <w:bookmarkEnd w:id="156"/>
      <w:r>
        <w:t xml:space="preserve">Gleason, C. J., Garambois, P.-A., &amp; Durand, M. T. (2017). Tracking River Flows from Space. </w:t>
      </w:r>
      <w:r>
        <w:rPr>
          <w:i/>
          <w:iCs/>
        </w:rPr>
        <w:t>Eos</w:t>
      </w:r>
      <w:r>
        <w:t xml:space="preserve">. </w:t>
      </w:r>
      <w:hyperlink r:id="rId43">
        <w:r>
          <w:rPr>
            <w:rStyle w:val="Hyperlink"/>
          </w:rPr>
          <w:t>https://doi.org/10.1029/2017EO078085</w:t>
        </w:r>
      </w:hyperlink>
    </w:p>
    <w:p w14:paraId="4622F12B" w14:textId="77777777" w:rsidR="002C7468" w:rsidRDefault="00714C7A">
      <w:pPr>
        <w:pStyle w:val="Bibliography"/>
      </w:pPr>
      <w:bookmarkStart w:id="158" w:name="ref-gruberOceanicSinkAnthropogenic2019"/>
      <w:bookmarkEnd w:id="157"/>
      <w:r>
        <w:t xml:space="preserve">Gruber, N., Clement, D., Carter, B. R., Feely, R. A., </w:t>
      </w:r>
      <w:proofErr w:type="spellStart"/>
      <w:r>
        <w:t>Heuven</w:t>
      </w:r>
      <w:proofErr w:type="spellEnd"/>
      <w:r>
        <w:t xml:space="preserve">, S. van, </w:t>
      </w:r>
      <w:proofErr w:type="spellStart"/>
      <w:r>
        <w:t>Hoppema</w:t>
      </w:r>
      <w:proofErr w:type="spellEnd"/>
      <w:r>
        <w:t xml:space="preserve">, M., et al. (2019). The oceanic sink for anthropogenic CO2 from 1994 to 2007. </w:t>
      </w:r>
      <w:r>
        <w:rPr>
          <w:i/>
          <w:iCs/>
        </w:rPr>
        <w:t>Science</w:t>
      </w:r>
      <w:r>
        <w:t xml:space="preserve">, </w:t>
      </w:r>
      <w:r>
        <w:rPr>
          <w:i/>
          <w:iCs/>
        </w:rPr>
        <w:t>363</w:t>
      </w:r>
      <w:r>
        <w:t xml:space="preserve">(6432), 1193–1199. </w:t>
      </w:r>
      <w:hyperlink r:id="rId44">
        <w:r>
          <w:rPr>
            <w:rStyle w:val="Hyperlink"/>
          </w:rPr>
          <w:t>https://doi.org/10.1126/science.aau5153</w:t>
        </w:r>
      </w:hyperlink>
    </w:p>
    <w:p w14:paraId="4622F12C" w14:textId="77777777" w:rsidR="002C7468" w:rsidRDefault="00714C7A">
      <w:pPr>
        <w:pStyle w:val="Bibliography"/>
      </w:pPr>
      <w:bookmarkStart w:id="159" w:name="ref-hagemannBAMBayesianAMHGManning2017"/>
      <w:bookmarkEnd w:id="158"/>
      <w:r>
        <w:t xml:space="preserve">Hagemann, M. W., Gleason, C. J., &amp; Durand, M. T. (2017). BAM: Bayesian AMHG-Manning Inference of Discharge Using Remotely Sensed Stream Width, Slope, and Height. </w:t>
      </w:r>
      <w:r>
        <w:rPr>
          <w:i/>
          <w:iCs/>
        </w:rPr>
        <w:t>Water Resources Research</w:t>
      </w:r>
      <w:r>
        <w:t xml:space="preserve">, </w:t>
      </w:r>
      <w:r>
        <w:rPr>
          <w:i/>
          <w:iCs/>
        </w:rPr>
        <w:t>53</w:t>
      </w:r>
      <w:r>
        <w:t xml:space="preserve">(11), 9692–9707. </w:t>
      </w:r>
      <w:hyperlink r:id="rId45">
        <w:r>
          <w:rPr>
            <w:rStyle w:val="Hyperlink"/>
          </w:rPr>
          <w:t>https://doi.org/10.1002/2017WR021626</w:t>
        </w:r>
      </w:hyperlink>
    </w:p>
    <w:p w14:paraId="4622F12D" w14:textId="77777777" w:rsidR="002C7468" w:rsidRDefault="00714C7A">
      <w:pPr>
        <w:pStyle w:val="Bibliography"/>
      </w:pPr>
      <w:bookmarkStart w:id="160" w:name="ref-hallGasExchangeStreams2020"/>
      <w:bookmarkEnd w:id="159"/>
      <w:r>
        <w:t xml:space="preserve">Hall, R. O., &amp; </w:t>
      </w:r>
      <w:proofErr w:type="spellStart"/>
      <w:r>
        <w:t>Ulseth</w:t>
      </w:r>
      <w:proofErr w:type="spellEnd"/>
      <w:r>
        <w:t xml:space="preserve">, A. J. (2020). Gas exchange in streams and rivers. </w:t>
      </w:r>
      <w:r>
        <w:rPr>
          <w:i/>
          <w:iCs/>
        </w:rPr>
        <w:t>WIREs Water</w:t>
      </w:r>
      <w:r>
        <w:t xml:space="preserve">, </w:t>
      </w:r>
      <w:r>
        <w:rPr>
          <w:i/>
          <w:iCs/>
        </w:rPr>
        <w:t>7</w:t>
      </w:r>
      <w:r>
        <w:t xml:space="preserve">(1), e1391. </w:t>
      </w:r>
      <w:hyperlink r:id="rId46">
        <w:r>
          <w:rPr>
            <w:rStyle w:val="Hyperlink"/>
          </w:rPr>
          <w:t>https://doi.org/10.1002/wat2.1391</w:t>
        </w:r>
      </w:hyperlink>
    </w:p>
    <w:p w14:paraId="4622F12E" w14:textId="77777777" w:rsidR="002C7468" w:rsidRDefault="00714C7A">
      <w:pPr>
        <w:pStyle w:val="Bibliography"/>
      </w:pPr>
      <w:bookmarkStart w:id="161" w:name="ref-hallAirWaterOxygen2012"/>
      <w:bookmarkEnd w:id="160"/>
      <w:r>
        <w:t xml:space="preserve">Hall, R. O., Kennedy, T. A., &amp; </w:t>
      </w:r>
      <w:proofErr w:type="spellStart"/>
      <w:r>
        <w:t>Rosi</w:t>
      </w:r>
      <w:proofErr w:type="spellEnd"/>
      <w:r>
        <w:t xml:space="preserve">-Marshall, E. J. (2012). </w:t>
      </w:r>
      <w:proofErr w:type="spellStart"/>
      <w:r>
        <w:t>Airwater</w:t>
      </w:r>
      <w:proofErr w:type="spellEnd"/>
      <w:r>
        <w:t xml:space="preserve"> oxygen exchange in a large whitewater river. </w:t>
      </w:r>
      <w:r>
        <w:rPr>
          <w:i/>
          <w:iCs/>
        </w:rPr>
        <w:t>Limnology and Oceanography: Fluids and Environments</w:t>
      </w:r>
      <w:r>
        <w:t xml:space="preserve">, </w:t>
      </w:r>
      <w:r>
        <w:rPr>
          <w:i/>
          <w:iCs/>
        </w:rPr>
        <w:t>2</w:t>
      </w:r>
      <w:r>
        <w:t xml:space="preserve">(1), 1–11. </w:t>
      </w:r>
      <w:hyperlink r:id="rId47">
        <w:r>
          <w:rPr>
            <w:rStyle w:val="Hyperlink"/>
          </w:rPr>
          <w:t>https://doi.org/10.1215/21573689-1572535</w:t>
        </w:r>
      </w:hyperlink>
    </w:p>
    <w:p w14:paraId="4622F12F" w14:textId="77777777" w:rsidR="002C7468" w:rsidRDefault="00714C7A">
      <w:pPr>
        <w:pStyle w:val="Bibliography"/>
      </w:pPr>
      <w:bookmarkStart w:id="162" w:name="ref-harlanDischargeEstimationDense2021"/>
      <w:bookmarkEnd w:id="161"/>
      <w:r>
        <w:t xml:space="preserve">Harlan, M. E., Gleason, C. J., Altenau, E. H., Butman, D., Carter, T., Chu, V. W., et al. (2021). Discharge Estimation from Dense Arrays of Pressure Transducers. </w:t>
      </w:r>
      <w:r>
        <w:rPr>
          <w:i/>
          <w:iCs/>
        </w:rPr>
        <w:t>Water Resources Research</w:t>
      </w:r>
      <w:r>
        <w:t xml:space="preserve">, </w:t>
      </w:r>
      <w:r>
        <w:rPr>
          <w:i/>
          <w:iCs/>
        </w:rPr>
        <w:t>n/a</w:t>
      </w:r>
      <w:r>
        <w:t xml:space="preserve">(n/a), e2020WR028714. </w:t>
      </w:r>
      <w:hyperlink r:id="rId48">
        <w:r>
          <w:rPr>
            <w:rStyle w:val="Hyperlink"/>
          </w:rPr>
          <w:t>https://doi.org/10.1029/2020WR028714</w:t>
        </w:r>
      </w:hyperlink>
    </w:p>
    <w:p w14:paraId="4622F130" w14:textId="77777777" w:rsidR="002C7468" w:rsidRDefault="00714C7A">
      <w:pPr>
        <w:pStyle w:val="Bibliography"/>
      </w:pPr>
      <w:bookmarkStart w:id="163" w:name="ref-horgbyUnexpectedLargeEvasion2019"/>
      <w:bookmarkEnd w:id="162"/>
      <w:proofErr w:type="spellStart"/>
      <w:r>
        <w:lastRenderedPageBreak/>
        <w:t>Horgby</w:t>
      </w:r>
      <w:proofErr w:type="spellEnd"/>
      <w:r>
        <w:t xml:space="preserve">, Å., </w:t>
      </w:r>
      <w:proofErr w:type="spellStart"/>
      <w:r>
        <w:t>Segatto</w:t>
      </w:r>
      <w:proofErr w:type="spellEnd"/>
      <w:r>
        <w:t xml:space="preserve">, P. L., </w:t>
      </w:r>
      <w:proofErr w:type="spellStart"/>
      <w:r>
        <w:t>Bertuzzo</w:t>
      </w:r>
      <w:proofErr w:type="spellEnd"/>
      <w:r>
        <w:t xml:space="preserve">, E., </w:t>
      </w:r>
      <w:proofErr w:type="spellStart"/>
      <w:r>
        <w:t>Lauerwald</w:t>
      </w:r>
      <w:proofErr w:type="spellEnd"/>
      <w:r>
        <w:t xml:space="preserve">, R., Lehner, B., </w:t>
      </w:r>
      <w:proofErr w:type="spellStart"/>
      <w:r>
        <w:t>Ulseth</w:t>
      </w:r>
      <w:proofErr w:type="spellEnd"/>
      <w:r>
        <w:t xml:space="preserve">, A. J., et al. (2019). Unexpected large evasion fluxes of carbon dioxide from turbulent streams draining the world’s mountains. </w:t>
      </w:r>
      <w:r>
        <w:rPr>
          <w:i/>
          <w:iCs/>
        </w:rPr>
        <w:t>Nature Communications</w:t>
      </w:r>
      <w:r>
        <w:t xml:space="preserve">, </w:t>
      </w:r>
      <w:r>
        <w:rPr>
          <w:i/>
          <w:iCs/>
        </w:rPr>
        <w:t>10</w:t>
      </w:r>
      <w:r>
        <w:t xml:space="preserve">(1). </w:t>
      </w:r>
      <w:hyperlink r:id="rId49">
        <w:r>
          <w:rPr>
            <w:rStyle w:val="Hyperlink"/>
          </w:rPr>
          <w:t>https://doi.org/10.1038/s41467-019-12905-z</w:t>
        </w:r>
      </w:hyperlink>
    </w:p>
    <w:p w14:paraId="4622F131" w14:textId="77777777" w:rsidR="002C7468" w:rsidRDefault="00714C7A">
      <w:pPr>
        <w:pStyle w:val="Bibliography"/>
      </w:pPr>
      <w:bookmarkStart w:id="164" w:name="ref-katulStructureFunctionModel2018"/>
      <w:bookmarkEnd w:id="163"/>
      <w:proofErr w:type="spellStart"/>
      <w:r>
        <w:t>Katul</w:t>
      </w:r>
      <w:proofErr w:type="spellEnd"/>
      <w:r>
        <w:t xml:space="preserve">, G., </w:t>
      </w:r>
      <w:proofErr w:type="spellStart"/>
      <w:r>
        <w:t>Mammarella</w:t>
      </w:r>
      <w:proofErr w:type="spellEnd"/>
      <w:r>
        <w:t xml:space="preserve">, I., </w:t>
      </w:r>
      <w:proofErr w:type="spellStart"/>
      <w:r>
        <w:t>Grönholm</w:t>
      </w:r>
      <w:proofErr w:type="spellEnd"/>
      <w:r>
        <w:t xml:space="preserve">, T., &amp; </w:t>
      </w:r>
      <w:proofErr w:type="spellStart"/>
      <w:r>
        <w:t>Vesala</w:t>
      </w:r>
      <w:proofErr w:type="spellEnd"/>
      <w:r>
        <w:t xml:space="preserve">, T. (2018). A Structure Function Model Recovers the Many Formulations for Air-Water Gas Transfer Velocity. </w:t>
      </w:r>
      <w:r>
        <w:rPr>
          <w:i/>
          <w:iCs/>
        </w:rPr>
        <w:t>Water Resources Research</w:t>
      </w:r>
      <w:r>
        <w:t xml:space="preserve">, </w:t>
      </w:r>
      <w:r>
        <w:rPr>
          <w:i/>
          <w:iCs/>
        </w:rPr>
        <w:t>54</w:t>
      </w:r>
      <w:r>
        <w:t xml:space="preserve">(9), 5905–5920. </w:t>
      </w:r>
      <w:hyperlink r:id="rId50">
        <w:r>
          <w:rPr>
            <w:rStyle w:val="Hyperlink"/>
          </w:rPr>
          <w:t>https://doi.org/10.1029/2018WR022731</w:t>
        </w:r>
      </w:hyperlink>
    </w:p>
    <w:p w14:paraId="4622F132" w14:textId="77777777" w:rsidR="002C7468" w:rsidRDefault="00714C7A">
      <w:pPr>
        <w:pStyle w:val="Bibliography"/>
      </w:pPr>
      <w:bookmarkStart w:id="165" w:name="ref-knobenTechnicalNoteInherent2019"/>
      <w:bookmarkEnd w:id="164"/>
      <w:proofErr w:type="spellStart"/>
      <w:r>
        <w:t>Knoben</w:t>
      </w:r>
      <w:proofErr w:type="spellEnd"/>
      <w:r>
        <w:t xml:space="preserve">, W. J. M., Freer, J. E., &amp; Woods, R. A. (2019). Technical note: Inherent benchmark or not? Comparing Nash and Kling efficiency scores. </w:t>
      </w:r>
      <w:r>
        <w:rPr>
          <w:i/>
          <w:iCs/>
        </w:rPr>
        <w:t>Hydrology and Earth System Sciences</w:t>
      </w:r>
      <w:r>
        <w:t xml:space="preserve">, </w:t>
      </w:r>
      <w:r>
        <w:rPr>
          <w:i/>
          <w:iCs/>
        </w:rPr>
        <w:t>23</w:t>
      </w:r>
      <w:r>
        <w:t xml:space="preserve">(10), 4323–4331. </w:t>
      </w:r>
      <w:hyperlink r:id="rId51">
        <w:r>
          <w:rPr>
            <w:rStyle w:val="Hyperlink"/>
          </w:rPr>
          <w:t>https://doi.org/10.5194/hess-23-4323-2019</w:t>
        </w:r>
      </w:hyperlink>
    </w:p>
    <w:p w14:paraId="4622F133" w14:textId="77777777" w:rsidR="002C7468" w:rsidRDefault="00714C7A">
      <w:pPr>
        <w:pStyle w:val="Bibliography"/>
      </w:pPr>
      <w:bookmarkStart w:id="166" w:name="ref-lamontEddyCellModel1970"/>
      <w:bookmarkEnd w:id="165"/>
      <w:r>
        <w:t xml:space="preserve">Lamont, J. C., &amp; Scott, D. S. (1970). An Eddy Cell Model of Mass Transfer into the Surface of a Turbulent Liquid. </w:t>
      </w:r>
      <w:proofErr w:type="spellStart"/>
      <w:r>
        <w:rPr>
          <w:i/>
          <w:iCs/>
        </w:rPr>
        <w:t>AIChE</w:t>
      </w:r>
      <w:proofErr w:type="spellEnd"/>
      <w:r>
        <w:rPr>
          <w:i/>
          <w:iCs/>
        </w:rPr>
        <w:t xml:space="preserve"> Journal</w:t>
      </w:r>
      <w:r>
        <w:t xml:space="preserve">, </w:t>
      </w:r>
      <w:r>
        <w:rPr>
          <w:i/>
          <w:iCs/>
        </w:rPr>
        <w:t>16</w:t>
      </w:r>
      <w:r>
        <w:t>(4), 513–519.</w:t>
      </w:r>
    </w:p>
    <w:p w14:paraId="4622F134" w14:textId="77777777" w:rsidR="002C7468" w:rsidRDefault="00714C7A">
      <w:pPr>
        <w:pStyle w:val="Bibliography"/>
      </w:pPr>
      <w:bookmarkStart w:id="167" w:name="ref-larnierRiverDischargeBathymetry2020a"/>
      <w:bookmarkEnd w:id="166"/>
      <w:r>
        <w:t xml:space="preserve">Larnier, K., Monnier, J., Garambois, P.-A., &amp; </w:t>
      </w:r>
      <w:proofErr w:type="spellStart"/>
      <w:r>
        <w:t>Verley</w:t>
      </w:r>
      <w:proofErr w:type="spellEnd"/>
      <w:r>
        <w:t xml:space="preserve">, J. (2020). River discharge and bathymetry estimation from SWOT altimetry measurements. </w:t>
      </w:r>
      <w:r>
        <w:rPr>
          <w:i/>
          <w:iCs/>
        </w:rPr>
        <w:t>Inverse Problems in Science and Engineering</w:t>
      </w:r>
      <w:r>
        <w:t xml:space="preserve">, </w:t>
      </w:r>
      <w:r>
        <w:rPr>
          <w:i/>
          <w:iCs/>
        </w:rPr>
        <w:t>0</w:t>
      </w:r>
      <w:r>
        <w:t xml:space="preserve">(0), 1–31. </w:t>
      </w:r>
      <w:hyperlink r:id="rId52">
        <w:r>
          <w:rPr>
            <w:rStyle w:val="Hyperlink"/>
          </w:rPr>
          <w:t>https://doi.org/10.1080/17415977.2020.1803858</w:t>
        </w:r>
      </w:hyperlink>
    </w:p>
    <w:p w14:paraId="4622F135" w14:textId="77777777" w:rsidR="002C7468" w:rsidRDefault="00714C7A">
      <w:pPr>
        <w:pStyle w:val="Bibliography"/>
      </w:pPr>
      <w:bookmarkStart w:id="168" w:name="ref-lauerwaldSpatialPatternsCO22015"/>
      <w:bookmarkEnd w:id="167"/>
      <w:proofErr w:type="spellStart"/>
      <w:r>
        <w:t>Lauerwald</w:t>
      </w:r>
      <w:proofErr w:type="spellEnd"/>
      <w:r>
        <w:t xml:space="preserve">, R., </w:t>
      </w:r>
      <w:proofErr w:type="spellStart"/>
      <w:r>
        <w:t>Laruelle</w:t>
      </w:r>
      <w:proofErr w:type="spellEnd"/>
      <w:r>
        <w:t xml:space="preserve">, G. G., Hartmann, J., </w:t>
      </w:r>
      <w:proofErr w:type="spellStart"/>
      <w:r>
        <w:t>Ciais</w:t>
      </w:r>
      <w:proofErr w:type="spellEnd"/>
      <w:r>
        <w:t xml:space="preserve">, P., &amp; </w:t>
      </w:r>
      <w:proofErr w:type="spellStart"/>
      <w:r>
        <w:t>Regnier</w:t>
      </w:r>
      <w:proofErr w:type="spellEnd"/>
      <w:r>
        <w:t xml:space="preserve">, P. A. G. (2015). Spatial patterns in CO2 evasion from the global river network. </w:t>
      </w:r>
      <w:r>
        <w:rPr>
          <w:i/>
          <w:iCs/>
        </w:rPr>
        <w:t>Global Biogeochemical Cycles</w:t>
      </w:r>
      <w:r>
        <w:t xml:space="preserve">, </w:t>
      </w:r>
      <w:r>
        <w:rPr>
          <w:i/>
          <w:iCs/>
        </w:rPr>
        <w:t>29</w:t>
      </w:r>
      <w:r>
        <w:t xml:space="preserve">(5), 534–554. </w:t>
      </w:r>
      <w:hyperlink r:id="rId53">
        <w:r>
          <w:rPr>
            <w:rStyle w:val="Hyperlink"/>
          </w:rPr>
          <w:t>https://doi.org/10.1002/2014GB004941</w:t>
        </w:r>
      </w:hyperlink>
    </w:p>
    <w:p w14:paraId="4622F136" w14:textId="77777777" w:rsidR="002C7468" w:rsidRDefault="00714C7A">
      <w:pPr>
        <w:pStyle w:val="Bibliography"/>
      </w:pPr>
      <w:bookmarkStart w:id="169" w:name="ref-leopoldHydraulicGeometryStream1953"/>
      <w:bookmarkEnd w:id="168"/>
      <w:r>
        <w:t xml:space="preserve">Leopold, L. B., &amp; Maddock, T. (1953). </w:t>
      </w:r>
      <w:r>
        <w:rPr>
          <w:i/>
          <w:iCs/>
        </w:rPr>
        <w:t>The Hydraulic Geometry of Stream Channels and Some Physiographic Implications</w:t>
      </w:r>
      <w:r>
        <w:t>. U.S. Government Printing Office.</w:t>
      </w:r>
    </w:p>
    <w:p w14:paraId="4622F137" w14:textId="77777777" w:rsidR="002C7468" w:rsidRDefault="00714C7A">
      <w:pPr>
        <w:pStyle w:val="Bibliography"/>
      </w:pPr>
      <w:bookmarkStart w:id="170" w:name="ref-lorkeUnifiedScalingRelation2006"/>
      <w:bookmarkEnd w:id="169"/>
      <w:proofErr w:type="spellStart"/>
      <w:r>
        <w:lastRenderedPageBreak/>
        <w:t>Lorke</w:t>
      </w:r>
      <w:proofErr w:type="spellEnd"/>
      <w:r>
        <w:t xml:space="preserve">, A., &amp; </w:t>
      </w:r>
      <w:proofErr w:type="spellStart"/>
      <w:r>
        <w:t>Peeters</w:t>
      </w:r>
      <w:proofErr w:type="spellEnd"/>
      <w:r>
        <w:t xml:space="preserve">, F. (2006). Toward a Unified Scaling Relation for Interfacial Fluxes. </w:t>
      </w:r>
      <w:r>
        <w:rPr>
          <w:i/>
          <w:iCs/>
        </w:rPr>
        <w:t>Journal of Physical Oceanography</w:t>
      </w:r>
      <w:r>
        <w:t xml:space="preserve">, </w:t>
      </w:r>
      <w:r>
        <w:rPr>
          <w:i/>
          <w:iCs/>
        </w:rPr>
        <w:t>36</w:t>
      </w:r>
      <w:r>
        <w:t xml:space="preserve">(5), 955–961. </w:t>
      </w:r>
      <w:hyperlink r:id="rId54">
        <w:r>
          <w:rPr>
            <w:rStyle w:val="Hyperlink"/>
          </w:rPr>
          <w:t>https://doi.org/10.1175/JPO2903.1</w:t>
        </w:r>
      </w:hyperlink>
    </w:p>
    <w:p w14:paraId="4622F138" w14:textId="77777777" w:rsidR="002C7468" w:rsidRDefault="00714C7A">
      <w:pPr>
        <w:pStyle w:val="Bibliography"/>
      </w:pPr>
      <w:bookmarkStart w:id="171" w:name="ref-mauriceInfluenceFlowBed2017"/>
      <w:bookmarkEnd w:id="170"/>
      <w:r>
        <w:t xml:space="preserve">Maurice, L., Rawlins, B. G., Farr, G., Bell, R., &amp; </w:t>
      </w:r>
      <w:proofErr w:type="spellStart"/>
      <w:r>
        <w:t>Gooddy</w:t>
      </w:r>
      <w:proofErr w:type="spellEnd"/>
      <w:r>
        <w:t xml:space="preserve">, D. C. (2017). The influence of flow and bed slope on gas transfer in steep streams and their implications for evasion of CO2. </w:t>
      </w:r>
      <w:r>
        <w:rPr>
          <w:i/>
          <w:iCs/>
        </w:rPr>
        <w:t>JOURNAL OF GEOPHYSICAL RESEARCH-BIOGEOSCIENCES</w:t>
      </w:r>
      <w:r>
        <w:t xml:space="preserve">, </w:t>
      </w:r>
      <w:r>
        <w:rPr>
          <w:i/>
          <w:iCs/>
        </w:rPr>
        <w:t>122</w:t>
      </w:r>
      <w:r>
        <w:t xml:space="preserve">(11), 2862–2875. Article. </w:t>
      </w:r>
      <w:hyperlink r:id="rId55">
        <w:r>
          <w:rPr>
            <w:rStyle w:val="Hyperlink"/>
          </w:rPr>
          <w:t>https://doi.org/10.1002/2017JG004045</w:t>
        </w:r>
      </w:hyperlink>
    </w:p>
    <w:p w14:paraId="4622F139" w14:textId="77777777" w:rsidR="002C7468" w:rsidRDefault="00714C7A">
      <w:pPr>
        <w:pStyle w:val="Bibliography"/>
      </w:pPr>
      <w:bookmarkStart w:id="172" w:name="ref-moogAirWaterGasTransfer1999"/>
      <w:bookmarkEnd w:id="171"/>
      <w:r>
        <w:t xml:space="preserve">Moog, D. B., &amp; </w:t>
      </w:r>
      <w:proofErr w:type="spellStart"/>
      <w:r>
        <w:t>Jirka</w:t>
      </w:r>
      <w:proofErr w:type="spellEnd"/>
      <w:r>
        <w:t xml:space="preserve">, G. H. (1999a). Air-Water Gas Transfer in Uniform Channel Flow. </w:t>
      </w:r>
      <w:r>
        <w:rPr>
          <w:i/>
          <w:iCs/>
        </w:rPr>
        <w:t>Journal of Hydraulic Engineering</w:t>
      </w:r>
      <w:r>
        <w:t xml:space="preserve">, </w:t>
      </w:r>
      <w:r>
        <w:rPr>
          <w:i/>
          <w:iCs/>
        </w:rPr>
        <w:t>125</w:t>
      </w:r>
      <w:r>
        <w:t xml:space="preserve">(1), 3–10. </w:t>
      </w:r>
      <w:hyperlink r:id="rId56">
        <w:r>
          <w:rPr>
            <w:rStyle w:val="Hyperlink"/>
          </w:rPr>
          <w:t>https://doi.org/10.1061/(ASCE)0733-9429(1999)125:1(3)</w:t>
        </w:r>
      </w:hyperlink>
    </w:p>
    <w:p w14:paraId="4622F13A" w14:textId="77777777" w:rsidR="002C7468" w:rsidRDefault="00714C7A">
      <w:pPr>
        <w:pStyle w:val="Bibliography"/>
      </w:pPr>
      <w:bookmarkStart w:id="173" w:name="ref-moogStreamReaerationNonuniform1999"/>
      <w:bookmarkEnd w:id="172"/>
      <w:r>
        <w:t xml:space="preserve">Moog, D. B., &amp; </w:t>
      </w:r>
      <w:proofErr w:type="spellStart"/>
      <w:r>
        <w:t>Jirka</w:t>
      </w:r>
      <w:proofErr w:type="spellEnd"/>
      <w:r>
        <w:t xml:space="preserve">, G. H. (1999b). Stream Reaeration in Nonuniform Flow: Macroroughness Enhancement. </w:t>
      </w:r>
      <w:r>
        <w:rPr>
          <w:i/>
          <w:iCs/>
        </w:rPr>
        <w:t>Journal of Hydraulic Engineering</w:t>
      </w:r>
      <w:r>
        <w:t xml:space="preserve">, </w:t>
      </w:r>
      <w:r>
        <w:rPr>
          <w:i/>
          <w:iCs/>
        </w:rPr>
        <w:t>125</w:t>
      </w:r>
      <w:r>
        <w:t>(1), 6.</w:t>
      </w:r>
    </w:p>
    <w:p w14:paraId="4622F13B" w14:textId="77777777" w:rsidR="002C7468" w:rsidRDefault="00714C7A">
      <w:pPr>
        <w:pStyle w:val="Bibliography"/>
      </w:pPr>
      <w:bookmarkStart w:id="174" w:name="ref-nezuTurbulenceOpenChannel1993"/>
      <w:bookmarkEnd w:id="173"/>
      <w:proofErr w:type="spellStart"/>
      <w:r>
        <w:t>Nezu</w:t>
      </w:r>
      <w:proofErr w:type="spellEnd"/>
      <w:r>
        <w:t xml:space="preserve">, I., &amp; Nakagawa, H. (1993). </w:t>
      </w:r>
      <w:r>
        <w:rPr>
          <w:i/>
          <w:iCs/>
        </w:rPr>
        <w:t>Turbulence in Open Channel Flows</w:t>
      </w:r>
      <w:r>
        <w:t xml:space="preserve">. A.A. </w:t>
      </w:r>
      <w:proofErr w:type="spellStart"/>
      <w:r>
        <w:t>Balkema</w:t>
      </w:r>
      <w:proofErr w:type="spellEnd"/>
      <w:r>
        <w:t>.</w:t>
      </w:r>
    </w:p>
    <w:p w14:paraId="4622F13C" w14:textId="77777777" w:rsidR="002C7468" w:rsidRDefault="00714C7A">
      <w:pPr>
        <w:pStyle w:val="Bibliography"/>
      </w:pPr>
      <w:bookmarkStart w:id="175" w:name="Xf0d7134c4429b54eb59e67421c7f58b95f7f684"/>
      <w:bookmarkEnd w:id="174"/>
      <w:r>
        <w:t xml:space="preserve">Oubanas, H., </w:t>
      </w:r>
      <w:proofErr w:type="spellStart"/>
      <w:r>
        <w:t>Gejadze</w:t>
      </w:r>
      <w:proofErr w:type="spellEnd"/>
      <w:r>
        <w:t xml:space="preserve">, I., Malaterre, P.-O., Durand, M., Wei, R., Frasson, R. P. M., &amp; </w:t>
      </w:r>
      <w:proofErr w:type="spellStart"/>
      <w:r>
        <w:t>Domeneghetti</w:t>
      </w:r>
      <w:proofErr w:type="spellEnd"/>
      <w:r>
        <w:t xml:space="preserve">, A. (2018). Discharge Estimation in Ungauged Basins Through Variational Data Assimilation: The Potential of the SWOT Mission. </w:t>
      </w:r>
      <w:r>
        <w:rPr>
          <w:i/>
          <w:iCs/>
        </w:rPr>
        <w:t>Water Resources Research</w:t>
      </w:r>
      <w:r>
        <w:t xml:space="preserve">, </w:t>
      </w:r>
      <w:r>
        <w:rPr>
          <w:i/>
          <w:iCs/>
        </w:rPr>
        <w:t>54</w:t>
      </w:r>
      <w:r>
        <w:t xml:space="preserve">(3), 2405–2423. </w:t>
      </w:r>
      <w:hyperlink r:id="rId57">
        <w:r>
          <w:rPr>
            <w:rStyle w:val="Hyperlink"/>
          </w:rPr>
          <w:t>https://doi.org/10.1002/2017WR021735</w:t>
        </w:r>
      </w:hyperlink>
    </w:p>
    <w:p w14:paraId="4622F13D" w14:textId="77777777" w:rsidR="002C7468" w:rsidRDefault="00714C7A">
      <w:pPr>
        <w:pStyle w:val="Bibliography"/>
      </w:pPr>
      <w:bookmarkStart w:id="176" w:name="ref-owensReaerationStudiesStreams1964"/>
      <w:bookmarkEnd w:id="175"/>
      <w:r>
        <w:t xml:space="preserve">Owens, M., Edwards, R. W., &amp; Gibbs, J. W. (1964). Some reaeration studies in streams. </w:t>
      </w:r>
      <w:r>
        <w:rPr>
          <w:i/>
          <w:iCs/>
        </w:rPr>
        <w:t>Inter. J. Air Water Poll.</w:t>
      </w:r>
      <w:r>
        <w:t xml:space="preserve">, </w:t>
      </w:r>
      <w:r>
        <w:rPr>
          <w:i/>
          <w:iCs/>
        </w:rPr>
        <w:t>8</w:t>
      </w:r>
      <w:r>
        <w:t>, 469–486.</w:t>
      </w:r>
    </w:p>
    <w:p w14:paraId="4622F13E" w14:textId="77777777" w:rsidR="002C7468" w:rsidRDefault="00714C7A">
      <w:pPr>
        <w:pStyle w:val="Bibliography"/>
      </w:pPr>
      <w:bookmarkStart w:id="177" w:name="ref-panLargePersistentCarbon2011"/>
      <w:bookmarkEnd w:id="176"/>
      <w:r>
        <w:lastRenderedPageBreak/>
        <w:t xml:space="preserve">Pan, Y., </w:t>
      </w:r>
      <w:proofErr w:type="spellStart"/>
      <w:r>
        <w:t>Birdsey</w:t>
      </w:r>
      <w:proofErr w:type="spellEnd"/>
      <w:r>
        <w:t xml:space="preserve">, R. A., Fang, J., Houghton, R., Kauppi, P. E., Kurz, W. A., et al. (2011). A Large and Persistent Carbon Sink in the World’s Forests. </w:t>
      </w:r>
      <w:r>
        <w:rPr>
          <w:i/>
          <w:iCs/>
        </w:rPr>
        <w:t>Science</w:t>
      </w:r>
      <w:r>
        <w:t xml:space="preserve">, </w:t>
      </w:r>
      <w:r>
        <w:rPr>
          <w:i/>
          <w:iCs/>
        </w:rPr>
        <w:t>333</w:t>
      </w:r>
      <w:r>
        <w:t xml:space="preserve">(6045), 988–993. </w:t>
      </w:r>
      <w:hyperlink r:id="rId58">
        <w:r>
          <w:rPr>
            <w:rStyle w:val="Hyperlink"/>
          </w:rPr>
          <w:t>https://doi.org/10.1126/science.1201609</w:t>
        </w:r>
      </w:hyperlink>
    </w:p>
    <w:p w14:paraId="4622F13F" w14:textId="77777777" w:rsidR="002C7468" w:rsidRDefault="00714C7A">
      <w:pPr>
        <w:pStyle w:val="Bibliography"/>
      </w:pPr>
      <w:bookmarkStart w:id="178" w:name="ref-raymondScalingGasTransfer2012"/>
      <w:bookmarkEnd w:id="177"/>
      <w:r>
        <w:t xml:space="preserve">Raymond, P. A., Zappa, C. J., Butman, D., Bott, T. L., Potter, J., Mulholland, P., et al. (2012). Scaling the gas transfer velocity and hydraulic geometry in streams and small rivers. </w:t>
      </w:r>
      <w:r>
        <w:rPr>
          <w:i/>
          <w:iCs/>
        </w:rPr>
        <w:t>Limnology and Oceanography</w:t>
      </w:r>
      <w:r>
        <w:t xml:space="preserve">, 41–53. </w:t>
      </w:r>
      <w:hyperlink r:id="rId59">
        <w:r>
          <w:rPr>
            <w:rStyle w:val="Hyperlink"/>
          </w:rPr>
          <w:t>https://doi.org/10.1215/21573689-1597669@10.1002/(ISSN)1939-5590.MethaneVI</w:t>
        </w:r>
      </w:hyperlink>
    </w:p>
    <w:p w14:paraId="4622F140" w14:textId="77777777" w:rsidR="002C7468" w:rsidRDefault="00714C7A">
      <w:pPr>
        <w:pStyle w:val="Bibliography"/>
      </w:pPr>
      <w:bookmarkStart w:id="179" w:name="ref-raymondGlobalCarbonDioxide2013"/>
      <w:bookmarkEnd w:id="178"/>
      <w:r>
        <w:t xml:space="preserve">Raymond, P. A., Hartmann, J., </w:t>
      </w:r>
      <w:proofErr w:type="spellStart"/>
      <w:r>
        <w:t>Lauerwald</w:t>
      </w:r>
      <w:proofErr w:type="spellEnd"/>
      <w:r>
        <w:t xml:space="preserve">, R., Sobek, S., McDonald, C., Hoover, M., et al. (2013). Global carbon dioxide emissions from inland waters. </w:t>
      </w:r>
      <w:r>
        <w:rPr>
          <w:i/>
          <w:iCs/>
        </w:rPr>
        <w:t>Nature</w:t>
      </w:r>
      <w:r>
        <w:t xml:space="preserve">, </w:t>
      </w:r>
      <w:r>
        <w:rPr>
          <w:i/>
          <w:iCs/>
        </w:rPr>
        <w:t>503</w:t>
      </w:r>
      <w:r>
        <w:t xml:space="preserve">(7476), 355–359. </w:t>
      </w:r>
      <w:hyperlink r:id="rId60">
        <w:r>
          <w:rPr>
            <w:rStyle w:val="Hyperlink"/>
          </w:rPr>
          <w:t>https://doi.org/10.1038/nature12760</w:t>
        </w:r>
      </w:hyperlink>
    </w:p>
    <w:p w14:paraId="4622F141" w14:textId="77777777" w:rsidR="002C7468" w:rsidRDefault="00714C7A">
      <w:pPr>
        <w:pStyle w:val="Bibliography"/>
      </w:pPr>
      <w:bookmarkStart w:id="180" w:name="ref-sand-jensenCO2DynamicsDanish2012"/>
      <w:bookmarkEnd w:id="179"/>
      <w:r>
        <w:t xml:space="preserve">Sand-Jensen, K., &amp; </w:t>
      </w:r>
      <w:proofErr w:type="spellStart"/>
      <w:r>
        <w:t>Staehr</w:t>
      </w:r>
      <w:proofErr w:type="spellEnd"/>
      <w:r>
        <w:t xml:space="preserve">, P. A. (2012). CO2 dynamics along Danish lowland streams: </w:t>
      </w:r>
      <w:proofErr w:type="spellStart"/>
      <w:r>
        <w:t>Waterair</w:t>
      </w:r>
      <w:proofErr w:type="spellEnd"/>
      <w:r>
        <w:t xml:space="preserve"> gradients, piston velocities and evasion rates. </w:t>
      </w:r>
      <w:r>
        <w:rPr>
          <w:i/>
          <w:iCs/>
        </w:rPr>
        <w:t>Biogeochemistry</w:t>
      </w:r>
      <w:r>
        <w:t xml:space="preserve">, </w:t>
      </w:r>
      <w:r>
        <w:rPr>
          <w:i/>
          <w:iCs/>
        </w:rPr>
        <w:t>111</w:t>
      </w:r>
      <w:r>
        <w:t xml:space="preserve">(1), 615–628. </w:t>
      </w:r>
      <w:hyperlink r:id="rId61">
        <w:r>
          <w:rPr>
            <w:rStyle w:val="Hyperlink"/>
          </w:rPr>
          <w:t>https://doi.org/10.1007/s10533-011-9696-6</w:t>
        </w:r>
      </w:hyperlink>
    </w:p>
    <w:p w14:paraId="4622F142" w14:textId="77777777" w:rsidR="002C7468" w:rsidRDefault="00714C7A">
      <w:pPr>
        <w:pStyle w:val="Bibliography"/>
      </w:pPr>
      <w:bookmarkStart w:id="181" w:name="ref-talkeTurbulentKineticEnergy2013"/>
      <w:bookmarkEnd w:id="180"/>
      <w:proofErr w:type="spellStart"/>
      <w:r>
        <w:t>Talke</w:t>
      </w:r>
      <w:proofErr w:type="spellEnd"/>
      <w:r>
        <w:t xml:space="preserve">, S. A., Horner-Devine, A. R., </w:t>
      </w:r>
      <w:proofErr w:type="spellStart"/>
      <w:r>
        <w:t>Chickadel</w:t>
      </w:r>
      <w:proofErr w:type="spellEnd"/>
      <w:r>
        <w:t xml:space="preserve">, C. C., &amp; Jessup, A. T. (2013). Turbulent kinetic energy and coherent structures in a tidal river. </w:t>
      </w:r>
      <w:r>
        <w:rPr>
          <w:i/>
          <w:iCs/>
        </w:rPr>
        <w:t>Journal of Geophysical Research: Oceans</w:t>
      </w:r>
      <w:r>
        <w:t xml:space="preserve">, </w:t>
      </w:r>
      <w:r>
        <w:rPr>
          <w:i/>
          <w:iCs/>
        </w:rPr>
        <w:t>118</w:t>
      </w:r>
      <w:r>
        <w:t xml:space="preserve">(12), 6965–6981. </w:t>
      </w:r>
      <w:hyperlink r:id="rId62">
        <w:r>
          <w:rPr>
            <w:rStyle w:val="Hyperlink"/>
          </w:rPr>
          <w:t>https://doi.org/10.1002/2012JC008103</w:t>
        </w:r>
      </w:hyperlink>
    </w:p>
    <w:p w14:paraId="4622F143" w14:textId="77777777" w:rsidR="002C7468" w:rsidRDefault="00714C7A">
      <w:pPr>
        <w:pStyle w:val="Bibliography"/>
      </w:pPr>
      <w:bookmarkStart w:id="182" w:name="ref-tokoroHighGastransferVelocity2008"/>
      <w:bookmarkEnd w:id="181"/>
      <w:proofErr w:type="spellStart"/>
      <w:r>
        <w:t>Tokoro</w:t>
      </w:r>
      <w:proofErr w:type="spellEnd"/>
      <w:r>
        <w:t xml:space="preserve">, T., </w:t>
      </w:r>
      <w:proofErr w:type="spellStart"/>
      <w:r>
        <w:t>Kayanne</w:t>
      </w:r>
      <w:proofErr w:type="spellEnd"/>
      <w:r>
        <w:t xml:space="preserve">, H., Watanabe, A., </w:t>
      </w:r>
      <w:proofErr w:type="spellStart"/>
      <w:r>
        <w:t>Nadaoka</w:t>
      </w:r>
      <w:proofErr w:type="spellEnd"/>
      <w:r>
        <w:t xml:space="preserve">, K., Tamura, H., Nozaki, K., et al. (2008). High gas-transfer velocity in coastal regions with high energy-dissipation rates. </w:t>
      </w:r>
      <w:r>
        <w:rPr>
          <w:i/>
          <w:iCs/>
        </w:rPr>
        <w:t>Journal of Geophysical Research: Oceans</w:t>
      </w:r>
      <w:r>
        <w:t xml:space="preserve">, </w:t>
      </w:r>
      <w:r>
        <w:rPr>
          <w:i/>
          <w:iCs/>
        </w:rPr>
        <w:t>113</w:t>
      </w:r>
      <w:r>
        <w:t xml:space="preserve">(C11). </w:t>
      </w:r>
      <w:hyperlink r:id="rId63">
        <w:r>
          <w:rPr>
            <w:rStyle w:val="Hyperlink"/>
          </w:rPr>
          <w:t>https://doi.org/10.1029/2007JC004528</w:t>
        </w:r>
      </w:hyperlink>
    </w:p>
    <w:p w14:paraId="4622F144" w14:textId="77777777" w:rsidR="002C7468" w:rsidRDefault="00714C7A">
      <w:pPr>
        <w:pStyle w:val="Bibliography"/>
      </w:pPr>
      <w:bookmarkStart w:id="183" w:name="ref-tuozzoloEstimatingRiverDischarge2019"/>
      <w:bookmarkEnd w:id="182"/>
      <w:r>
        <w:lastRenderedPageBreak/>
        <w:t xml:space="preserve">Tuozzolo, S., Lind, G., Overstreet, B., </w:t>
      </w:r>
      <w:proofErr w:type="spellStart"/>
      <w:r>
        <w:t>Mangano</w:t>
      </w:r>
      <w:proofErr w:type="spellEnd"/>
      <w:r>
        <w:t xml:space="preserve">, J., Fonstad, M., Hagemann, M., et al. (2019). Estimating River Discharge </w:t>
      </w:r>
      <w:proofErr w:type="gramStart"/>
      <w:r>
        <w:t>With</w:t>
      </w:r>
      <w:proofErr w:type="gramEnd"/>
      <w:r>
        <w:t xml:space="preserve"> Swath Altimetry: A Proof of Concept Using </w:t>
      </w:r>
      <w:proofErr w:type="spellStart"/>
      <w:r>
        <w:t>AirSWOT</w:t>
      </w:r>
      <w:proofErr w:type="spellEnd"/>
      <w:r>
        <w:t xml:space="preserve"> Observations. </w:t>
      </w:r>
      <w:r>
        <w:rPr>
          <w:i/>
          <w:iCs/>
        </w:rPr>
        <w:t>Geophysical Research Letters</w:t>
      </w:r>
      <w:r>
        <w:t xml:space="preserve">, </w:t>
      </w:r>
      <w:r>
        <w:rPr>
          <w:i/>
          <w:iCs/>
        </w:rPr>
        <w:t>46</w:t>
      </w:r>
      <w:r>
        <w:t xml:space="preserve">(3), 1459–1466. </w:t>
      </w:r>
      <w:hyperlink r:id="rId64">
        <w:r>
          <w:rPr>
            <w:rStyle w:val="Hyperlink"/>
          </w:rPr>
          <w:t>https://doi.org/10.1029/2018GL080771</w:t>
        </w:r>
      </w:hyperlink>
    </w:p>
    <w:p w14:paraId="4622F145" w14:textId="77777777" w:rsidR="002C7468" w:rsidRDefault="00714C7A">
      <w:pPr>
        <w:pStyle w:val="Bibliography"/>
      </w:pPr>
      <w:bookmarkStart w:id="184" w:name="ref-ulsethDistinctAirWater2019"/>
      <w:bookmarkEnd w:id="183"/>
      <w:proofErr w:type="spellStart"/>
      <w:r>
        <w:t>Ulseth</w:t>
      </w:r>
      <w:proofErr w:type="spellEnd"/>
      <w:r>
        <w:t xml:space="preserve">, A. J., Hall, R. O., </w:t>
      </w:r>
      <w:proofErr w:type="spellStart"/>
      <w:r>
        <w:t>Boix</w:t>
      </w:r>
      <w:proofErr w:type="spellEnd"/>
      <w:r>
        <w:t xml:space="preserve"> </w:t>
      </w:r>
      <w:proofErr w:type="spellStart"/>
      <w:r>
        <w:t>Canadell</w:t>
      </w:r>
      <w:proofErr w:type="spellEnd"/>
      <w:r>
        <w:t xml:space="preserve">, M., </w:t>
      </w:r>
      <w:proofErr w:type="spellStart"/>
      <w:r>
        <w:t>Madinger</w:t>
      </w:r>
      <w:proofErr w:type="spellEnd"/>
      <w:r>
        <w:t xml:space="preserve">, H. L., </w:t>
      </w:r>
      <w:proofErr w:type="spellStart"/>
      <w:r>
        <w:t>Niayifar</w:t>
      </w:r>
      <w:proofErr w:type="spellEnd"/>
      <w:r>
        <w:t xml:space="preserve">, A., &amp; </w:t>
      </w:r>
      <w:proofErr w:type="spellStart"/>
      <w:r>
        <w:t>Battin</w:t>
      </w:r>
      <w:proofErr w:type="spellEnd"/>
      <w:r>
        <w:t xml:space="preserve">, T. J. (2019). Distinct </w:t>
      </w:r>
      <w:proofErr w:type="spellStart"/>
      <w:r>
        <w:t>airwater</w:t>
      </w:r>
      <w:proofErr w:type="spellEnd"/>
      <w:r>
        <w:t xml:space="preserve"> gas exchange regimes in low- and high-energy streams. </w:t>
      </w:r>
      <w:r>
        <w:rPr>
          <w:i/>
          <w:iCs/>
        </w:rPr>
        <w:t>Nature Geoscience</w:t>
      </w:r>
      <w:r>
        <w:t xml:space="preserve">, </w:t>
      </w:r>
      <w:r>
        <w:rPr>
          <w:i/>
          <w:iCs/>
        </w:rPr>
        <w:t>12</w:t>
      </w:r>
      <w:r>
        <w:t xml:space="preserve">(4), 259–263. </w:t>
      </w:r>
      <w:hyperlink r:id="rId65">
        <w:r>
          <w:rPr>
            <w:rStyle w:val="Hyperlink"/>
          </w:rPr>
          <w:t>https://doi.org/10.1038/s41561-019-0324-8</w:t>
        </w:r>
      </w:hyperlink>
    </w:p>
    <w:p w14:paraId="4622F146" w14:textId="77777777" w:rsidR="002C7468" w:rsidRDefault="00714C7A">
      <w:pPr>
        <w:pStyle w:val="Bibliography"/>
      </w:pPr>
      <w:bookmarkStart w:id="185" w:name="Xf018031ac1968502e8c6e3c3ca9744200b7cb3d"/>
      <w:bookmarkEnd w:id="184"/>
      <w:r>
        <w:t xml:space="preserve">Vachon, D., Prairie, Y. T., &amp; Cole, J. J. (2010). The relationship between near-surface turbulence and gas transfer velocity in freshwater systems and its implications for floating chamber measurements of gas exchange. </w:t>
      </w:r>
      <w:r>
        <w:rPr>
          <w:i/>
          <w:iCs/>
        </w:rPr>
        <w:t>Limnology and Oceanography</w:t>
      </w:r>
      <w:r>
        <w:t xml:space="preserve">, </w:t>
      </w:r>
      <w:r>
        <w:rPr>
          <w:i/>
          <w:iCs/>
        </w:rPr>
        <w:t>55</w:t>
      </w:r>
      <w:r>
        <w:t xml:space="preserve">(4), 1723–1732. </w:t>
      </w:r>
      <w:hyperlink r:id="rId66">
        <w:r>
          <w:rPr>
            <w:rStyle w:val="Hyperlink"/>
          </w:rPr>
          <w:t>https://doi.org/10.4319/lo.2010.55.4.1723</w:t>
        </w:r>
      </w:hyperlink>
    </w:p>
    <w:p w14:paraId="4622F147" w14:textId="77777777" w:rsidR="002C7468" w:rsidRDefault="00714C7A">
      <w:pPr>
        <w:pStyle w:val="Bibliography"/>
      </w:pPr>
      <w:bookmarkStart w:id="186" w:name="X19bbff5009581955030fe4ea159830e4885d13d"/>
      <w:bookmarkEnd w:id="185"/>
      <w:proofErr w:type="spellStart"/>
      <w:r>
        <w:t>Wallin</w:t>
      </w:r>
      <w:proofErr w:type="spellEnd"/>
      <w:r>
        <w:t xml:space="preserve">, M. B., </w:t>
      </w:r>
      <w:proofErr w:type="spellStart"/>
      <w:r>
        <w:t>Öquist</w:t>
      </w:r>
      <w:proofErr w:type="spellEnd"/>
      <w:r>
        <w:t xml:space="preserve">, M. G., Buffam, I., </w:t>
      </w:r>
      <w:proofErr w:type="spellStart"/>
      <w:r>
        <w:t>Billett</w:t>
      </w:r>
      <w:proofErr w:type="spellEnd"/>
      <w:r>
        <w:t xml:space="preserve">, M. F., </w:t>
      </w:r>
      <w:proofErr w:type="spellStart"/>
      <w:r>
        <w:t>Nisell</w:t>
      </w:r>
      <w:proofErr w:type="spellEnd"/>
      <w:r>
        <w:t xml:space="preserve">, J., &amp; Bishop, K. H. (2011). Spatiotemporal variability of the gas transfer coefficient (KCO2) in boreal streams: Implications for large scale estimates of CO2 evasion. </w:t>
      </w:r>
      <w:r>
        <w:rPr>
          <w:i/>
          <w:iCs/>
        </w:rPr>
        <w:t>Global Biogeochemical Cycles</w:t>
      </w:r>
      <w:r>
        <w:t xml:space="preserve">, </w:t>
      </w:r>
      <w:r>
        <w:rPr>
          <w:i/>
          <w:iCs/>
        </w:rPr>
        <w:t>25</w:t>
      </w:r>
      <w:r>
        <w:t xml:space="preserve">(3). </w:t>
      </w:r>
      <w:hyperlink r:id="rId67">
        <w:r>
          <w:rPr>
            <w:rStyle w:val="Hyperlink"/>
          </w:rPr>
          <w:t>https://doi.org/10.1029/2010GB003975</w:t>
        </w:r>
      </w:hyperlink>
    </w:p>
    <w:p w14:paraId="4622F148" w14:textId="77777777" w:rsidR="002C7468" w:rsidRDefault="00714C7A">
      <w:pPr>
        <w:pStyle w:val="Bibliography"/>
      </w:pPr>
      <w:bookmarkStart w:id="187" w:name="ref-wangPhysicallyBasedScaling2021"/>
      <w:bookmarkEnd w:id="186"/>
      <w:r>
        <w:t xml:space="preserve">Wang, J., </w:t>
      </w:r>
      <w:proofErr w:type="spellStart"/>
      <w:r>
        <w:t>Bombardelli</w:t>
      </w:r>
      <w:proofErr w:type="spellEnd"/>
      <w:r>
        <w:t xml:space="preserve">, F. A., &amp; Dong, X. (2021). Physically Based Scaling Models to Predict Gas Transfer Velocity in Streams and Rivers. </w:t>
      </w:r>
      <w:r>
        <w:rPr>
          <w:i/>
          <w:iCs/>
        </w:rPr>
        <w:t>Water Resources Research</w:t>
      </w:r>
      <w:r>
        <w:t xml:space="preserve">, </w:t>
      </w:r>
      <w:r>
        <w:rPr>
          <w:i/>
          <w:iCs/>
        </w:rPr>
        <w:t>57</w:t>
      </w:r>
      <w:r>
        <w:t xml:space="preserve">(3), e2020WR028757. </w:t>
      </w:r>
      <w:hyperlink r:id="rId68">
        <w:r>
          <w:rPr>
            <w:rStyle w:val="Hyperlink"/>
          </w:rPr>
          <w:t>https://doi.org/10.1029/2020WR028757</w:t>
        </w:r>
      </w:hyperlink>
    </w:p>
    <w:p w14:paraId="4622F149" w14:textId="77777777" w:rsidR="002C7468" w:rsidRDefault="00714C7A">
      <w:pPr>
        <w:pStyle w:val="Bibliography"/>
      </w:pPr>
      <w:bookmarkStart w:id="188" w:name="X804ba136179a13e572b325c3bd87532ab91e060"/>
      <w:bookmarkEnd w:id="187"/>
      <w:proofErr w:type="spellStart"/>
      <w:r>
        <w:lastRenderedPageBreak/>
        <w:t>Wanninkhof</w:t>
      </w:r>
      <w:proofErr w:type="spellEnd"/>
      <w:r>
        <w:t xml:space="preserve">, R., Asher, W. E., Ho, D. T., Sweeney, C., &amp; McGillis, W. R. (2009). Advances in Quantifying Air-Sea Gas Exchange and Environmental Forcing. </w:t>
      </w:r>
      <w:r>
        <w:rPr>
          <w:i/>
          <w:iCs/>
        </w:rPr>
        <w:t>Annual Review of Marine Science</w:t>
      </w:r>
      <w:r>
        <w:t xml:space="preserve">, </w:t>
      </w:r>
      <w:r>
        <w:rPr>
          <w:i/>
          <w:iCs/>
        </w:rPr>
        <w:t>1</w:t>
      </w:r>
      <w:r>
        <w:t xml:space="preserve">(1), 213–244. </w:t>
      </w:r>
      <w:hyperlink r:id="rId69">
        <w:r>
          <w:rPr>
            <w:rStyle w:val="Hyperlink"/>
          </w:rPr>
          <w:t>https://doi.org/10.1146/annurev.marine.010908.163742</w:t>
        </w:r>
      </w:hyperlink>
    </w:p>
    <w:p w14:paraId="4622F14A" w14:textId="77777777" w:rsidR="002C7468" w:rsidRDefault="00714C7A">
      <w:pPr>
        <w:pStyle w:val="Bibliography"/>
      </w:pPr>
      <w:bookmarkStart w:id="189" w:name="ref-zappaVariationSurfaceTurbulence2003"/>
      <w:bookmarkEnd w:id="188"/>
      <w:r>
        <w:t xml:space="preserve">Zappa, C. J., Raymond, P. A., </w:t>
      </w:r>
      <w:proofErr w:type="spellStart"/>
      <w:r>
        <w:t>Terray</w:t>
      </w:r>
      <w:proofErr w:type="spellEnd"/>
      <w:r>
        <w:t xml:space="preserve">, E. A., &amp; McGillis, W. R. (2003). Variation in surface turbulence and the gas transfer velocity over a tidal cycle in a macro-tidal estuary. </w:t>
      </w:r>
      <w:r>
        <w:rPr>
          <w:i/>
          <w:iCs/>
        </w:rPr>
        <w:t>Estuaries</w:t>
      </w:r>
      <w:r>
        <w:t xml:space="preserve">, </w:t>
      </w:r>
      <w:r>
        <w:rPr>
          <w:i/>
          <w:iCs/>
        </w:rPr>
        <w:t>26</w:t>
      </w:r>
      <w:r>
        <w:t xml:space="preserve">(6), 1401–1415. </w:t>
      </w:r>
      <w:hyperlink r:id="rId70">
        <w:r>
          <w:rPr>
            <w:rStyle w:val="Hyperlink"/>
          </w:rPr>
          <w:t>https://doi.org/10.1007/BF02803649</w:t>
        </w:r>
      </w:hyperlink>
    </w:p>
    <w:p w14:paraId="4622F14B" w14:textId="77777777" w:rsidR="002C7468" w:rsidRDefault="00714C7A">
      <w:pPr>
        <w:pStyle w:val="Bibliography"/>
      </w:pPr>
      <w:bookmarkStart w:id="190" w:name="Xeea10036bb7406a899d506648158b73655143f0"/>
      <w:bookmarkEnd w:id="189"/>
      <w:r>
        <w:t xml:space="preserve">Zappa, C. J., McGillis, W. R., Raymond, P. A., Edson, J. B., </w:t>
      </w:r>
      <w:proofErr w:type="spellStart"/>
      <w:r>
        <w:t>Hintsa</w:t>
      </w:r>
      <w:proofErr w:type="spellEnd"/>
      <w:r>
        <w:t xml:space="preserve">, E. J., </w:t>
      </w:r>
      <w:proofErr w:type="spellStart"/>
      <w:r>
        <w:t>Zemmelink</w:t>
      </w:r>
      <w:proofErr w:type="spellEnd"/>
      <w:r>
        <w:t xml:space="preserve">, H. J., et al. (2007). Environmental turbulent mixing controls on air-water gas exchange in marine and aquatic systems. </w:t>
      </w:r>
      <w:r>
        <w:rPr>
          <w:i/>
          <w:iCs/>
        </w:rPr>
        <w:t>Geophysical Research Letters</w:t>
      </w:r>
      <w:r>
        <w:t xml:space="preserve">, </w:t>
      </w:r>
      <w:r>
        <w:rPr>
          <w:i/>
          <w:iCs/>
        </w:rPr>
        <w:t>34</w:t>
      </w:r>
      <w:r>
        <w:t xml:space="preserve">(10). </w:t>
      </w:r>
      <w:hyperlink r:id="rId71">
        <w:r>
          <w:rPr>
            <w:rStyle w:val="Hyperlink"/>
          </w:rPr>
          <w:t>https://doi.org/10.1029/2006GL028790</w:t>
        </w:r>
      </w:hyperlink>
      <w:bookmarkEnd w:id="131"/>
      <w:bookmarkEnd w:id="133"/>
      <w:bookmarkEnd w:id="190"/>
    </w:p>
    <w:sectPr w:rsidR="002C7468" w:rsidSect="00EF1B30">
      <w:footerReference w:type="default" r:id="rId72"/>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raig Brinkerhoff" w:date="2021-11-05T12:53:00Z" w:initials="CB">
    <w:p w14:paraId="7C79FD9D" w14:textId="77777777" w:rsidR="00714C7A" w:rsidRDefault="00714C7A" w:rsidP="00714C7A">
      <w:pPr>
        <w:pStyle w:val="CommentText"/>
      </w:pPr>
      <w:r>
        <w:rPr>
          <w:rStyle w:val="CommentReference"/>
        </w:rPr>
        <w:annotationRef/>
      </w:r>
      <w:r>
        <w:t>24 PUs</w:t>
      </w:r>
    </w:p>
    <w:p w14:paraId="33192606" w14:textId="29BFA772" w:rsidR="00714C7A" w:rsidRDefault="00714C7A" w:rsidP="00714C7A">
      <w:pPr>
        <w:pStyle w:val="CommentText"/>
      </w:pPr>
      <w:r>
        <w:t xml:space="preserve">Written for </w:t>
      </w:r>
      <w:proofErr w:type="gramStart"/>
      <w:r>
        <w:t>GBC,WRR</w:t>
      </w:r>
      <w:proofErr w:type="gramEnd"/>
      <w:r>
        <w:t>, JGR</w:t>
      </w:r>
    </w:p>
  </w:comment>
  <w:comment w:id="1" w:author="Colin Gleason" w:date="2021-11-08T14:33:00Z" w:initials="CG">
    <w:p w14:paraId="7E5820D4" w14:textId="3EF0233C" w:rsidR="001E23AA" w:rsidRDefault="001E23AA">
      <w:pPr>
        <w:pStyle w:val="CommentText"/>
      </w:pPr>
      <w:r>
        <w:rPr>
          <w:rStyle w:val="CommentReference"/>
        </w:rPr>
        <w:annotationRef/>
      </w:r>
      <w:r>
        <w:t xml:space="preserve">Cop out! </w:t>
      </w:r>
      <w:proofErr w:type="spellStart"/>
      <w:r>
        <w:t>Gotta</w:t>
      </w:r>
      <w:proofErr w:type="spellEnd"/>
      <w:r>
        <w:t xml:space="preserve"> pick one asap.</w:t>
      </w:r>
    </w:p>
  </w:comment>
  <w:comment w:id="23" w:author="Colin Gleason" w:date="2021-11-08T14:44:00Z" w:initials="CG">
    <w:p w14:paraId="17C80DD0" w14:textId="6B7A9851" w:rsidR="008319D2" w:rsidRDefault="008319D2">
      <w:pPr>
        <w:pStyle w:val="CommentText"/>
      </w:pPr>
      <w:r>
        <w:rPr>
          <w:rStyle w:val="CommentReference"/>
        </w:rPr>
        <w:annotationRef/>
      </w:r>
      <w:r>
        <w:t>Journal choice matters here If non hydro or RS, need to introduce it more.</w:t>
      </w:r>
    </w:p>
  </w:comment>
  <w:comment w:id="71" w:author="Colin Gleason" w:date="2021-11-08T14:52:00Z" w:initials="CG">
    <w:p w14:paraId="35A9AB9D" w14:textId="00AE287C" w:rsidR="008319D2" w:rsidRDefault="008319D2">
      <w:pPr>
        <w:pStyle w:val="CommentText"/>
      </w:pPr>
      <w:r>
        <w:rPr>
          <w:rStyle w:val="CommentReference"/>
        </w:rPr>
        <w:annotationRef/>
      </w:r>
      <w:r>
        <w:t xml:space="preserve">Turn this into </w:t>
      </w:r>
      <w:proofErr w:type="spellStart"/>
      <w:r>
        <w:t>k_sub_fluvial</w:t>
      </w:r>
      <w:proofErr w:type="spellEnd"/>
      <w:r>
        <w:t>?</w:t>
      </w:r>
    </w:p>
  </w:comment>
  <w:comment w:id="88" w:author="Colin Gleason" w:date="2021-11-08T14:56:00Z" w:initials="CG">
    <w:p w14:paraId="2784942D" w14:textId="0057DE88" w:rsidR="006E7E5F" w:rsidRDefault="006E7E5F">
      <w:pPr>
        <w:pStyle w:val="CommentText"/>
      </w:pPr>
      <w:r>
        <w:rPr>
          <w:rStyle w:val="CommentReference"/>
        </w:rPr>
        <w:annotationRef/>
      </w:r>
      <w:r>
        <w:t>What does this mean?</w:t>
      </w:r>
    </w:p>
  </w:comment>
  <w:comment w:id="63" w:author="Colin Gleason" w:date="2021-11-08T15:04:00Z" w:initials="CG">
    <w:p w14:paraId="2ABAF6C1" w14:textId="2F39A8AA" w:rsidR="008318AB" w:rsidRDefault="008318AB">
      <w:pPr>
        <w:pStyle w:val="CommentText"/>
      </w:pPr>
      <w:r>
        <w:rPr>
          <w:rStyle w:val="CommentReference"/>
        </w:rPr>
        <w:annotationRef/>
      </w:r>
      <w:r>
        <w:t>Radical idea: make this part of methods?</w:t>
      </w:r>
    </w:p>
  </w:comment>
  <w:comment w:id="89" w:author="Colin Gleason" w:date="2021-11-08T14:57:00Z" w:initials="CG">
    <w:p w14:paraId="35516F80" w14:textId="102A6CA9" w:rsidR="006E7E5F" w:rsidRDefault="006E7E5F">
      <w:pPr>
        <w:pStyle w:val="CommentText"/>
      </w:pPr>
      <w:r>
        <w:rPr>
          <w:rStyle w:val="CommentReference"/>
        </w:rPr>
        <w:annotationRef/>
      </w:r>
      <w:r>
        <w:t xml:space="preserve">This is left </w:t>
      </w:r>
      <w:proofErr w:type="spellStart"/>
      <w:r>
        <w:t>fieldy</w:t>
      </w:r>
      <w:proofErr w:type="spellEnd"/>
      <w:r>
        <w:t>. We’ve just been in the weeds to end all weeds, and now we’re back at the global scale. I think this motivation should set up the weeds, not weeds and then motivation, if that makes sense? As in, start the intro with the goal of predicting global river c02, recognize the problem is with k, and then get into the weeds?</w:t>
      </w:r>
    </w:p>
  </w:comment>
  <w:comment w:id="90" w:author="Colin Gleason" w:date="2021-11-08T14:58:00Z" w:initials="CG">
    <w:p w14:paraId="72F68298" w14:textId="02466DFF" w:rsidR="006E7E5F" w:rsidRDefault="006E7E5F">
      <w:pPr>
        <w:pStyle w:val="CommentText"/>
      </w:pPr>
      <w:r>
        <w:rPr>
          <w:rStyle w:val="CommentReference"/>
        </w:rPr>
        <w:annotationRef/>
      </w:r>
      <w:r>
        <w:t>Ok. Definitely blow this up and put it elsewhere. The HG appears as random.</w:t>
      </w:r>
    </w:p>
  </w:comment>
  <w:comment w:id="93" w:author="Colin Gleason" w:date="2021-11-08T14:59:00Z" w:initials="CG">
    <w:p w14:paraId="4AA9262C" w14:textId="4F2532F5" w:rsidR="006E7E5F" w:rsidRDefault="006E7E5F">
      <w:pPr>
        <w:pStyle w:val="CommentText"/>
      </w:pPr>
      <w:r>
        <w:rPr>
          <w:rStyle w:val="CommentReference"/>
        </w:rPr>
        <w:annotationRef/>
      </w:r>
      <w:r>
        <w:t>This is still good, but needs to come out of something else.</w:t>
      </w:r>
    </w:p>
  </w:comment>
  <w:comment w:id="94" w:author="Colin Gleason" w:date="2021-11-08T14:59:00Z" w:initials="CG">
    <w:p w14:paraId="124C6179" w14:textId="77777777" w:rsidR="006E7E5F" w:rsidRDefault="006E7E5F">
      <w:pPr>
        <w:pStyle w:val="CommentText"/>
      </w:pPr>
      <w:r>
        <w:rPr>
          <w:rStyle w:val="CommentReference"/>
        </w:rPr>
        <w:annotationRef/>
      </w:r>
      <w:r>
        <w:t xml:space="preserve">After reading this intro, I am not convinced that the </w:t>
      </w:r>
      <w:r>
        <w:rPr>
          <w:i/>
          <w:iCs/>
        </w:rPr>
        <w:t>thus</w:t>
      </w:r>
      <w:r>
        <w:t xml:space="preserve"> is </w:t>
      </w:r>
      <w:proofErr w:type="spellStart"/>
      <w:r>
        <w:t>approprirate</w:t>
      </w:r>
      <w:proofErr w:type="spellEnd"/>
      <w:r>
        <w:t>. I think you need to tease that out more, and the reorg may help?</w:t>
      </w:r>
    </w:p>
    <w:p w14:paraId="0252235F" w14:textId="77777777" w:rsidR="006E7E5F" w:rsidRDefault="006E7E5F">
      <w:pPr>
        <w:pStyle w:val="CommentText"/>
      </w:pPr>
    </w:p>
    <w:p w14:paraId="79E9A51D" w14:textId="5DA0BCB7" w:rsidR="006E7E5F" w:rsidRPr="006E7E5F" w:rsidRDefault="006E7E5F">
      <w:pPr>
        <w:pStyle w:val="CommentText"/>
      </w:pPr>
      <w:r>
        <w:t>Also, subheadings will help. You’ve got two introductions to do: k hydraulics and swot RS.</w:t>
      </w:r>
    </w:p>
  </w:comment>
  <w:comment w:id="95" w:author="Colin Gleason" w:date="2021-11-08T15:00:00Z" w:initials="CG">
    <w:p w14:paraId="73DB795B" w14:textId="40CDA571" w:rsidR="006E7E5F" w:rsidRDefault="006E7E5F">
      <w:pPr>
        <w:pStyle w:val="CommentText"/>
      </w:pPr>
      <w:r>
        <w:rPr>
          <w:rStyle w:val="CommentReference"/>
        </w:rPr>
        <w:annotationRef/>
      </w:r>
      <w:r>
        <w:t>Where did this ‘one’ and ‘one’s’ come from? Odd and archaic.</w:t>
      </w:r>
    </w:p>
  </w:comment>
  <w:comment w:id="99" w:author="Colin Gleason" w:date="2021-11-08T15:01:00Z" w:initials="CG">
    <w:p w14:paraId="25934354" w14:textId="1740676E" w:rsidR="006E7E5F" w:rsidRDefault="006E7E5F">
      <w:pPr>
        <w:pStyle w:val="CommentText"/>
      </w:pPr>
      <w:r>
        <w:rPr>
          <w:rStyle w:val="CommentReference"/>
        </w:rPr>
        <w:annotationRef/>
      </w:r>
      <w:r>
        <w:t>I mean, I love me this citation block, but is it apt?</w:t>
      </w:r>
    </w:p>
  </w:comment>
  <w:comment w:id="100" w:author="Colin Gleason" w:date="2021-11-08T15:05:00Z" w:initials="CG">
    <w:p w14:paraId="287F37B9" w14:textId="424D9F4E" w:rsidR="008318AB" w:rsidRDefault="008318AB">
      <w:pPr>
        <w:pStyle w:val="CommentText"/>
      </w:pPr>
      <w:r>
        <w:rPr>
          <w:rStyle w:val="CommentReference"/>
        </w:rPr>
        <w:annotationRef/>
      </w:r>
      <w:r>
        <w:t>Could just say this with a lot of citations and cut most of last paragraph?</w:t>
      </w:r>
    </w:p>
  </w:comment>
  <w:comment w:id="108" w:author="Colin Gleason" w:date="2021-11-08T15:07:00Z" w:initials="CG">
    <w:p w14:paraId="0E537E99" w14:textId="03FEDB36" w:rsidR="008318AB" w:rsidRDefault="008318AB">
      <w:pPr>
        <w:pStyle w:val="CommentText"/>
      </w:pPr>
      <w:r>
        <w:rPr>
          <w:rStyle w:val="CommentReference"/>
        </w:rPr>
        <w:annotationRef/>
      </w:r>
      <w:proofErr w:type="spellStart"/>
      <w:r>
        <w:t>Deifnitelny</w:t>
      </w:r>
      <w:proofErr w:type="spellEnd"/>
      <w:r>
        <w:t xml:space="preserve"> not a subsection, but could drop if you don’t want to roll it into previous paragraph.</w:t>
      </w:r>
    </w:p>
  </w:comment>
  <w:comment w:id="125" w:author="Craig Brinkerhoff" w:date="2021-11-05T12:54:00Z" w:initials="CB">
    <w:p w14:paraId="2B25F992" w14:textId="28947E7D" w:rsidR="00714C7A" w:rsidRDefault="00714C7A">
      <w:pPr>
        <w:pStyle w:val="CommentText"/>
      </w:pPr>
      <w:r>
        <w:rPr>
          <w:rStyle w:val="CommentReference"/>
        </w:rPr>
        <w:annotationRef/>
      </w:r>
      <w:r>
        <w:t>I need to rewrite this paragraph/section. Need to think it through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192606" w15:done="0"/>
  <w15:commentEx w15:paraId="7E5820D4" w15:paraIdParent="33192606" w15:done="0"/>
  <w15:commentEx w15:paraId="17C80DD0" w15:done="0"/>
  <w15:commentEx w15:paraId="35A9AB9D" w15:done="0"/>
  <w15:commentEx w15:paraId="2784942D" w15:done="0"/>
  <w15:commentEx w15:paraId="2ABAF6C1" w15:done="0"/>
  <w15:commentEx w15:paraId="35516F80" w15:done="0"/>
  <w15:commentEx w15:paraId="72F68298" w15:done="0"/>
  <w15:commentEx w15:paraId="4AA9262C" w15:done="0"/>
  <w15:commentEx w15:paraId="79E9A51D" w15:done="0"/>
  <w15:commentEx w15:paraId="73DB795B" w15:done="0"/>
  <w15:commentEx w15:paraId="25934354" w15:done="0"/>
  <w15:commentEx w15:paraId="287F37B9" w15:done="0"/>
  <w15:commentEx w15:paraId="0E537E99" w15:done="0"/>
  <w15:commentEx w15:paraId="2B25F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3B3D2" w16cex:dateUtc="2021-11-08T19:33:00Z"/>
  <w16cex:commentExtensible w16cex:durableId="2533B653" w16cex:dateUtc="2021-11-08T19:44:00Z"/>
  <w16cex:commentExtensible w16cex:durableId="2533B844" w16cex:dateUtc="2021-11-08T19:52:00Z"/>
  <w16cex:commentExtensible w16cex:durableId="2533B933" w16cex:dateUtc="2021-11-08T19:56:00Z"/>
  <w16cex:commentExtensible w16cex:durableId="2533BB13" w16cex:dateUtc="2021-11-08T20:04:00Z"/>
  <w16cex:commentExtensible w16cex:durableId="2533B94F" w16cex:dateUtc="2021-11-08T19:57:00Z"/>
  <w16cex:commentExtensible w16cex:durableId="2533B9AE" w16cex:dateUtc="2021-11-08T19:58:00Z"/>
  <w16cex:commentExtensible w16cex:durableId="2533B9C4" w16cex:dateUtc="2021-11-08T19:59:00Z"/>
  <w16cex:commentExtensible w16cex:durableId="2533B9D5" w16cex:dateUtc="2021-11-08T19:59:00Z"/>
  <w16cex:commentExtensible w16cex:durableId="2533BA07" w16cex:dateUtc="2021-11-08T20:00:00Z"/>
  <w16cex:commentExtensible w16cex:durableId="2533BA5A" w16cex:dateUtc="2021-11-08T20:01:00Z"/>
  <w16cex:commentExtensible w16cex:durableId="2533BB2E" w16cex:dateUtc="2021-11-08T20:05:00Z"/>
  <w16cex:commentExtensible w16cex:durableId="2533BB9A" w16cex:dateUtc="2021-11-08T20: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192606" w16cid:durableId="2533B3B2"/>
  <w16cid:commentId w16cid:paraId="7E5820D4" w16cid:durableId="2533B3D2"/>
  <w16cid:commentId w16cid:paraId="17C80DD0" w16cid:durableId="2533B653"/>
  <w16cid:commentId w16cid:paraId="35A9AB9D" w16cid:durableId="2533B844"/>
  <w16cid:commentId w16cid:paraId="2784942D" w16cid:durableId="2533B933"/>
  <w16cid:commentId w16cid:paraId="2ABAF6C1" w16cid:durableId="2533BB13"/>
  <w16cid:commentId w16cid:paraId="35516F80" w16cid:durableId="2533B94F"/>
  <w16cid:commentId w16cid:paraId="72F68298" w16cid:durableId="2533B9AE"/>
  <w16cid:commentId w16cid:paraId="4AA9262C" w16cid:durableId="2533B9C4"/>
  <w16cid:commentId w16cid:paraId="79E9A51D" w16cid:durableId="2533B9D5"/>
  <w16cid:commentId w16cid:paraId="73DB795B" w16cid:durableId="2533BA07"/>
  <w16cid:commentId w16cid:paraId="25934354" w16cid:durableId="2533BA5A"/>
  <w16cid:commentId w16cid:paraId="287F37B9" w16cid:durableId="2533BB2E"/>
  <w16cid:commentId w16cid:paraId="0E537E99" w16cid:durableId="2533BB9A"/>
  <w16cid:commentId w16cid:paraId="2B25F992" w16cid:durableId="2533B3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F8517" w14:textId="77777777" w:rsidR="00752599" w:rsidRDefault="00752599">
      <w:pPr>
        <w:spacing w:before="0" w:after="0" w:line="240" w:lineRule="auto"/>
      </w:pPr>
      <w:r>
        <w:separator/>
      </w:r>
    </w:p>
  </w:endnote>
  <w:endnote w:type="continuationSeparator" w:id="0">
    <w:p w14:paraId="38442F57" w14:textId="77777777" w:rsidR="00752599" w:rsidRDefault="0075259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4622F15C" w14:textId="2F3B583C" w:rsidR="00642D4E" w:rsidRDefault="00714C7A">
        <w:pPr>
          <w:pStyle w:val="Footer"/>
          <w:jc w:val="center"/>
        </w:pPr>
        <w:r>
          <w:fldChar w:fldCharType="begin"/>
        </w:r>
        <w:r>
          <w:instrText xml:space="preserve"> PAGE   \* MERGEFORMAT </w:instrText>
        </w:r>
        <w:r>
          <w:fldChar w:fldCharType="separate"/>
        </w:r>
        <w:r>
          <w:rPr>
            <w:noProof/>
          </w:rPr>
          <w:t>41</w:t>
        </w:r>
        <w:r>
          <w:rPr>
            <w:noProof/>
          </w:rPr>
          <w:fldChar w:fldCharType="end"/>
        </w:r>
      </w:p>
    </w:sdtContent>
  </w:sdt>
  <w:p w14:paraId="4622F15D" w14:textId="77777777" w:rsidR="007B72BB" w:rsidRDefault="00752599" w:rsidP="00EB5D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C9F63" w14:textId="77777777" w:rsidR="00752599" w:rsidRDefault="00752599">
      <w:r>
        <w:separator/>
      </w:r>
    </w:p>
  </w:footnote>
  <w:footnote w:type="continuationSeparator" w:id="0">
    <w:p w14:paraId="27748639" w14:textId="77777777" w:rsidR="00752599" w:rsidRDefault="007525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4DCC192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F7825B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4F8E7C8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7DE0A9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75286A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848E78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C6DE4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17A9D5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9A622AB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B6286C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456A6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0F4611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3"/>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aig Brinkerhoff">
    <w15:presenceInfo w15:providerId="AD" w15:userId="S-1-5-21-2876571829-1334996891-2675354618-145321"/>
  </w15:person>
  <w15:person w15:author="Colin Gleason">
    <w15:presenceInfo w15:providerId="AD" w15:userId="S::cjgleason@umass.edu::d3f2cade-24a9-41f0-932d-d6a66b7cdb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468"/>
    <w:rsid w:val="001E23AA"/>
    <w:rsid w:val="002C7468"/>
    <w:rsid w:val="0050345D"/>
    <w:rsid w:val="006E7E5F"/>
    <w:rsid w:val="00714C7A"/>
    <w:rsid w:val="00752599"/>
    <w:rsid w:val="008318AB"/>
    <w:rsid w:val="008319D2"/>
    <w:rsid w:val="00CC3A5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2EFE4"/>
  <w15:docId w15:val="{D84CA4AE-ECFB-4287-98BE-DBC2BEF44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062BF4"/>
    <w:pPr>
      <w:keepNext/>
      <w:keepLines/>
      <w:spacing w:before="200" w:after="0"/>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64C"/>
  </w:style>
  <w:style w:type="paragraph" w:customStyle="1" w:styleId="FirstParagraph">
    <w:name w:val="First Paragraph"/>
    <w:basedOn w:val="BodyText"/>
    <w:next w:val="BodyText"/>
    <w:qFormat/>
    <w:rsid w:val="00B2464C"/>
  </w:style>
  <w:style w:type="paragraph" w:customStyle="1" w:styleId="Compact">
    <w:name w:val="Compact"/>
    <w:basedOn w:val="BodyText"/>
    <w:qFormat/>
    <w:rsid w:val="004C3344"/>
    <w:pPr>
      <w:spacing w:before="36" w:after="36" w:line="240" w:lineRule="auto"/>
      <w:ind w:firstLine="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2464C"/>
    <w:rPr>
      <w:rFonts w:ascii="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 w:type="character" w:styleId="CommentReference">
    <w:name w:val="annotation reference"/>
    <w:basedOn w:val="DefaultParagraphFont"/>
    <w:semiHidden/>
    <w:unhideWhenUsed/>
    <w:rsid w:val="00714C7A"/>
    <w:rPr>
      <w:sz w:val="16"/>
      <w:szCs w:val="16"/>
    </w:rPr>
  </w:style>
  <w:style w:type="paragraph" w:styleId="CommentText">
    <w:name w:val="annotation text"/>
    <w:basedOn w:val="Normal"/>
    <w:link w:val="CommentTextChar"/>
    <w:semiHidden/>
    <w:unhideWhenUsed/>
    <w:rsid w:val="00714C7A"/>
    <w:pPr>
      <w:spacing w:line="240" w:lineRule="auto"/>
    </w:pPr>
    <w:rPr>
      <w:sz w:val="20"/>
      <w:szCs w:val="20"/>
    </w:rPr>
  </w:style>
  <w:style w:type="character" w:customStyle="1" w:styleId="CommentTextChar">
    <w:name w:val="Comment Text Char"/>
    <w:basedOn w:val="DefaultParagraphFont"/>
    <w:link w:val="CommentText"/>
    <w:semiHidden/>
    <w:rsid w:val="00714C7A"/>
    <w:rPr>
      <w:rFonts w:ascii="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714C7A"/>
    <w:rPr>
      <w:b/>
      <w:bCs/>
    </w:rPr>
  </w:style>
  <w:style w:type="character" w:customStyle="1" w:styleId="CommentSubjectChar">
    <w:name w:val="Comment Subject Char"/>
    <w:basedOn w:val="CommentTextChar"/>
    <w:link w:val="CommentSubject"/>
    <w:semiHidden/>
    <w:rsid w:val="00714C7A"/>
    <w:rPr>
      <w:rFonts w:ascii="Times New Roman" w:hAnsi="Times New Roman" w:cs="Times New Roman"/>
      <w:b/>
      <w:bCs/>
      <w:sz w:val="20"/>
      <w:szCs w:val="20"/>
    </w:rPr>
  </w:style>
  <w:style w:type="paragraph" w:styleId="BalloonText">
    <w:name w:val="Balloon Text"/>
    <w:basedOn w:val="Normal"/>
    <w:link w:val="BalloonTextChar"/>
    <w:semiHidden/>
    <w:unhideWhenUsed/>
    <w:rsid w:val="00714C7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714C7A"/>
    <w:rPr>
      <w:rFonts w:ascii="Segoe UI" w:hAnsi="Segoe UI" w:cs="Segoe UI"/>
      <w:sz w:val="18"/>
      <w:szCs w:val="18"/>
    </w:rPr>
  </w:style>
  <w:style w:type="paragraph" w:styleId="Revision">
    <w:name w:val="Revision"/>
    <w:hidden/>
    <w:semiHidden/>
    <w:rsid w:val="001E23AA"/>
    <w:pPr>
      <w:spacing w:after="0"/>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hyperlink" Target="https://doi.org/10.1002/lno.10726" TargetMode="External"/><Relationship Id="rId39" Type="http://schemas.openxmlformats.org/officeDocument/2006/relationships/hyperlink" Target="https://doi.org/10.1016/j.advwatres.2015.02.007" TargetMode="External"/><Relationship Id="rId21" Type="http://schemas.openxmlformats.org/officeDocument/2006/relationships/hyperlink" Target="https://doi.org/10.1002/lol2.10195" TargetMode="External"/><Relationship Id="rId34" Type="http://schemas.openxmlformats.org/officeDocument/2006/relationships/hyperlink" Target="https://doi.org/10.1007/s10021-006-9013-8" TargetMode="External"/><Relationship Id="rId42" Type="http://schemas.openxmlformats.org/officeDocument/2006/relationships/hyperlink" Target="https://doi.org/10.1002/2014WR016109" TargetMode="External"/><Relationship Id="rId47" Type="http://schemas.openxmlformats.org/officeDocument/2006/relationships/hyperlink" Target="https://doi.org/10.1215/21573689-1572535" TargetMode="External"/><Relationship Id="rId50" Type="http://schemas.openxmlformats.org/officeDocument/2006/relationships/hyperlink" Target="https://doi.org/10.1029/2018WR022731" TargetMode="External"/><Relationship Id="rId55" Type="http://schemas.openxmlformats.org/officeDocument/2006/relationships/hyperlink" Target="https://doi.org/10.1002/2017JG004045" TargetMode="External"/><Relationship Id="rId63" Type="http://schemas.openxmlformats.org/officeDocument/2006/relationships/hyperlink" Target="https://doi.org/10.1029/2007JC004528" TargetMode="External"/><Relationship Id="rId68" Type="http://schemas.openxmlformats.org/officeDocument/2006/relationships/hyperlink" Target="https://doi.org/10.1029/2020WR028757" TargetMode="External"/><Relationship Id="rId7" Type="http://schemas.openxmlformats.org/officeDocument/2006/relationships/hyperlink" Target="mailto:cbrinkerhoff@umass.edu" TargetMode="External"/><Relationship Id="rId71" Type="http://schemas.openxmlformats.org/officeDocument/2006/relationships/hyperlink" Target="https://doi.org/10.1029/2006GL028790" TargetMode="External"/><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hyperlink" Target="https://doi.org/10.1029/2021GL094272" TargetMode="External"/><Relationship Id="rId11" Type="http://schemas.microsoft.com/office/2018/08/relationships/commentsExtensible" Target="commentsExtensible.xml"/><Relationship Id="rId24" Type="http://schemas.openxmlformats.org/officeDocument/2006/relationships/hyperlink" Target="https://doi.org/10.1002/2017JG004140" TargetMode="External"/><Relationship Id="rId32" Type="http://schemas.openxmlformats.org/officeDocument/2006/relationships/hyperlink" Target="https://doi.org/10.1016/j.advwatres.2018.06.004" TargetMode="External"/><Relationship Id="rId37" Type="http://schemas.openxmlformats.org/officeDocument/2006/relationships/hyperlink" Target="https://doi.org/10.1016/j.rse.2020.111883" TargetMode="External"/><Relationship Id="rId40" Type="http://schemas.openxmlformats.org/officeDocument/2006/relationships/hyperlink" Target="https://doi.org/10.1016/j.jhydrol.2019.124409" TargetMode="External"/><Relationship Id="rId45" Type="http://schemas.openxmlformats.org/officeDocument/2006/relationships/hyperlink" Target="https://doi.org/10.1002/2017WR021626" TargetMode="External"/><Relationship Id="rId53" Type="http://schemas.openxmlformats.org/officeDocument/2006/relationships/hyperlink" Target="https://doi.org/10.1002/2014GB004941" TargetMode="External"/><Relationship Id="rId58" Type="http://schemas.openxmlformats.org/officeDocument/2006/relationships/hyperlink" Target="https://doi.org/10.1126/science.1201609" TargetMode="External"/><Relationship Id="rId66" Type="http://schemas.openxmlformats.org/officeDocument/2006/relationships/hyperlink" Target="https://doi.org/10.4319/lo.2010.55.4.1723" TargetMode="External"/><Relationship Id="rId7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yperlink" Target="https://doi.org/10.1029/2019WR026611" TargetMode="External"/><Relationship Id="rId28" Type="http://schemas.openxmlformats.org/officeDocument/2006/relationships/hyperlink" Target="https://doi.org/10.1038/ngeo2486" TargetMode="External"/><Relationship Id="rId36" Type="http://schemas.openxmlformats.org/officeDocument/2006/relationships/hyperlink" Target="https://doi.org/10.1002/2015WR018434" TargetMode="External"/><Relationship Id="rId49" Type="http://schemas.openxmlformats.org/officeDocument/2006/relationships/hyperlink" Target="https://doi.org/10.1038/s41467-019-12905-z" TargetMode="External"/><Relationship Id="rId57" Type="http://schemas.openxmlformats.org/officeDocument/2006/relationships/hyperlink" Target="https://doi.org/10.1002/2017WR021735" TargetMode="External"/><Relationship Id="rId61" Type="http://schemas.openxmlformats.org/officeDocument/2006/relationships/hyperlink" Target="https://doi.org/10.1007/s10533-011-9696-6" TargetMode="External"/><Relationship Id="rId10" Type="http://schemas.microsoft.com/office/2016/09/relationships/commentsIds" Target="commentsIds.xml"/><Relationship Id="rId19" Type="http://schemas.openxmlformats.org/officeDocument/2006/relationships/hyperlink" Target="https://github.com/craigbrinkerhoff/BIKER" TargetMode="External"/><Relationship Id="rId31" Type="http://schemas.openxmlformats.org/officeDocument/2006/relationships/hyperlink" Target="https://doi.org/10.1029/2020WR027949" TargetMode="External"/><Relationship Id="rId44" Type="http://schemas.openxmlformats.org/officeDocument/2006/relationships/hyperlink" Target="https://doi.org/10.1126/science.aau5153" TargetMode="External"/><Relationship Id="rId52" Type="http://schemas.openxmlformats.org/officeDocument/2006/relationships/hyperlink" Target="https://doi.org/10.1080/17415977.2020.1803858" TargetMode="External"/><Relationship Id="rId60" Type="http://schemas.openxmlformats.org/officeDocument/2006/relationships/hyperlink" Target="https://doi.org/10.1038/nature12760" TargetMode="External"/><Relationship Id="rId65" Type="http://schemas.openxmlformats.org/officeDocument/2006/relationships/hyperlink" Target="https://doi.org/10.1038/s41561-019-0324-8"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jpg"/><Relationship Id="rId22" Type="http://schemas.openxmlformats.org/officeDocument/2006/relationships/hyperlink" Target="https://doi.org/10.1029/2010JG001398" TargetMode="External"/><Relationship Id="rId27" Type="http://schemas.openxmlformats.org/officeDocument/2006/relationships/hyperlink" Target="https://doi.org/10.1007/978-3-319-32449-4_6" TargetMode="External"/><Relationship Id="rId30" Type="http://schemas.openxmlformats.org/officeDocument/2006/relationships/hyperlink" Target="https://doi.org/10.1029/2019GL084529" TargetMode="External"/><Relationship Id="rId35" Type="http://schemas.openxmlformats.org/officeDocument/2006/relationships/hyperlink" Target="https://doi.org/10.1016/j.jhydrol.2013.12.050" TargetMode="External"/><Relationship Id="rId43" Type="http://schemas.openxmlformats.org/officeDocument/2006/relationships/hyperlink" Target="https://doi.org/10.1029/2017EO078085" TargetMode="External"/><Relationship Id="rId48" Type="http://schemas.openxmlformats.org/officeDocument/2006/relationships/hyperlink" Target="https://doi.org/10.1029/2020WR028714" TargetMode="External"/><Relationship Id="rId56" Type="http://schemas.openxmlformats.org/officeDocument/2006/relationships/hyperlink" Target="https://doi.org/10.1061/(ASCE)0733-9429(1999)125:1(3)" TargetMode="External"/><Relationship Id="rId64" Type="http://schemas.openxmlformats.org/officeDocument/2006/relationships/hyperlink" Target="https://doi.org/10.1029/2018GL080771" TargetMode="External"/><Relationship Id="rId69" Type="http://schemas.openxmlformats.org/officeDocument/2006/relationships/hyperlink" Target="https://doi.org/10.1146/annurev.marine.010908.163742" TargetMode="External"/><Relationship Id="rId8" Type="http://schemas.openxmlformats.org/officeDocument/2006/relationships/comments" Target="comments.xml"/><Relationship Id="rId51" Type="http://schemas.openxmlformats.org/officeDocument/2006/relationships/hyperlink" Target="https://doi.org/10.5194/hess-23-4323-2019" TargetMode="External"/><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hyperlink" Target="https://doi.org/10.1029/2011JG001794" TargetMode="External"/><Relationship Id="rId33" Type="http://schemas.openxmlformats.org/officeDocument/2006/relationships/hyperlink" Target="https://doi.org/10.1016/B978-1-4832-8391-3.50015-4" TargetMode="External"/><Relationship Id="rId38" Type="http://schemas.openxmlformats.org/officeDocument/2006/relationships/hyperlink" Target="https://doi.org/10.1029/2020WR028519" TargetMode="External"/><Relationship Id="rId46" Type="http://schemas.openxmlformats.org/officeDocument/2006/relationships/hyperlink" Target="https://doi.org/10.1002/wat2.1391" TargetMode="External"/><Relationship Id="rId59" Type="http://schemas.openxmlformats.org/officeDocument/2006/relationships/hyperlink" Target="https://doi.org/10.1215/21573689-1597669@10.1002/(ISSN)1939-5590.MethaneVI" TargetMode="External"/><Relationship Id="rId67" Type="http://schemas.openxmlformats.org/officeDocument/2006/relationships/hyperlink" Target="https://doi.org/10.1029/2010GB003975" TargetMode="External"/><Relationship Id="rId20" Type="http://schemas.openxmlformats.org/officeDocument/2006/relationships/hyperlink" Target="https://github.com/craigbrinkerhoff/RSK600" TargetMode="External"/><Relationship Id="rId41" Type="http://schemas.openxmlformats.org/officeDocument/2006/relationships/hyperlink" Target="https://doi.org/10.1177/0309133314567584" TargetMode="External"/><Relationship Id="rId54" Type="http://schemas.openxmlformats.org/officeDocument/2006/relationships/hyperlink" Target="https://doi.org/10.1175/JPO2903.1" TargetMode="External"/><Relationship Id="rId62" Type="http://schemas.openxmlformats.org/officeDocument/2006/relationships/hyperlink" Target="https://doi.org/10.1002/2012JC008103" TargetMode="External"/><Relationship Id="rId70" Type="http://schemas.openxmlformats.org/officeDocument/2006/relationships/hyperlink" Target="https://doi.org/10.1007/BF02803649"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52</Pages>
  <Words>11286</Words>
  <Characters>64334</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Gas exchange in large rivers influenced by multiple turbulence scales: implications for remotely sensing gas exchange via the SWOT satellite</vt:lpstr>
    </vt:vector>
  </TitlesOfParts>
  <Company/>
  <LinksUpToDate>false</LinksUpToDate>
  <CharactersWithSpaces>75470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Gas exchange in large rivers influenced by multiple turbulence scales: implications for remotely sensing gas exchange via the SWOT satellite</dc:title>
  <dc:creator>Craig B Brinkerhoff1,*, Colin J Gleason1, Peter A Raymond2, Christopher J Zappa3, and Merritt H Harlan1</dc:creator>
  <cp:keywords/>
  <cp:lastModifiedBy>Colin Gleason</cp:lastModifiedBy>
  <cp:revision>2</cp:revision>
  <dcterms:created xsi:type="dcterms:W3CDTF">2021-11-08T20:08:00Z</dcterms:created>
  <dcterms:modified xsi:type="dcterms:W3CDTF">2021-11-08T20:08:00Z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agu_citation_style.csl</vt:lpwstr>
  </property>
  <property fmtid="{D5CDD505-2E9C-101B-9397-08002B2CF9AE}" pid="4" name="output">
    <vt:lpwstr/>
  </property>
</Properties>
</file>