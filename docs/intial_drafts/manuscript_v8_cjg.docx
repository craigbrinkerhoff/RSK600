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771B6" w14:textId="6A0C4021" w:rsidR="00D15F4C" w:rsidRDefault="006523E0">
      <w:pPr>
        <w:pStyle w:val="Title"/>
      </w:pPr>
      <w:commentRangeStart w:id="0"/>
      <w:commentRangeStart w:id="1"/>
      <w:ins w:id="2" w:author="Colin Gleason" w:date="2022-02-01T08:30:00Z">
        <w:r>
          <w:t>Remotely sensing river greenhouse gas exchange velocity from the</w:t>
        </w:r>
      </w:ins>
      <w:del w:id="3" w:author="Colin Gleason" w:date="2022-02-01T08:30:00Z">
        <w:r w:rsidR="00293E69" w:rsidDel="006523E0">
          <w:delText xml:space="preserve">Using hydraulic geometry and the </w:delText>
        </w:r>
      </w:del>
      <w:ins w:id="4" w:author="Colin Gleason" w:date="2022-02-01T08:30:00Z">
        <w:r>
          <w:t xml:space="preserve"> </w:t>
        </w:r>
      </w:ins>
      <w:r w:rsidR="00293E69">
        <w:t xml:space="preserve">SWOT satellite </w:t>
      </w:r>
      <w:del w:id="5" w:author="Colin Gleason" w:date="2022-02-01T08:30:00Z">
        <w:r w:rsidR="00293E69" w:rsidDel="006523E0">
          <w:delText>to remotely sense river gas exchange velocity</w:delText>
        </w:r>
      </w:del>
      <w:commentRangeEnd w:id="0"/>
      <w:r>
        <w:rPr>
          <w:rStyle w:val="CommentReference"/>
          <w:rFonts w:eastAsiaTheme="minorHAnsi"/>
          <w:b w:val="0"/>
          <w:bCs w:val="0"/>
        </w:rPr>
        <w:commentReference w:id="0"/>
      </w:r>
      <w:commentRangeEnd w:id="1"/>
      <w:r>
        <w:rPr>
          <w:rStyle w:val="CommentReference"/>
          <w:rFonts w:eastAsiaTheme="minorHAnsi"/>
          <w:b w:val="0"/>
          <w:bCs w:val="0"/>
        </w:rPr>
        <w:commentReference w:id="1"/>
      </w:r>
    </w:p>
    <w:p w14:paraId="37F771B7" w14:textId="77777777" w:rsidR="00D15F4C" w:rsidRDefault="00293E69">
      <w:pPr>
        <w:pStyle w:val="Author"/>
      </w:pPr>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H Harlan</w:t>
      </w:r>
      <w:r>
        <w:rPr>
          <w:vertAlign w:val="superscript"/>
        </w:rPr>
        <w:t>1</w:t>
      </w:r>
    </w:p>
    <w:p w14:paraId="37F771B8" w14:textId="12543426" w:rsidR="00D15F4C" w:rsidRDefault="00293E69" w:rsidP="003D33F9">
      <w:pPr>
        <w:pStyle w:val="FirstParagraph"/>
        <w:spacing w:line="240" w:lineRule="auto"/>
        <w:ind w:firstLine="0"/>
        <w:jc w:val="left"/>
      </w:pPr>
      <w:r>
        <w:rPr>
          <w:vertAlign w:val="superscript"/>
        </w:rPr>
        <w:t>1</w:t>
      </w:r>
      <w:r>
        <w:t xml:space="preserve"> Department of Civil &amp; Environmental Engineering, University of Massachusetts-Amherst</w:t>
      </w:r>
      <w:r>
        <w:br/>
      </w:r>
      <w:r>
        <w:rPr>
          <w:vertAlign w:val="superscript"/>
        </w:rPr>
        <w:t>2</w:t>
      </w:r>
      <w:r>
        <w:t>Lamont-Doherty Earth Observatory, Columbia University</w:t>
      </w:r>
      <w:r>
        <w:br/>
      </w:r>
      <w:r>
        <w:rPr>
          <w:vertAlign w:val="superscript"/>
        </w:rPr>
        <w:t>3</w:t>
      </w:r>
      <w:r>
        <w:t xml:space="preserve"> School of the Environment, Yale University</w:t>
      </w:r>
    </w:p>
    <w:p w14:paraId="37F771B9" w14:textId="77777777" w:rsidR="00D15F4C" w:rsidRDefault="00293E69" w:rsidP="003D33F9">
      <w:pPr>
        <w:pStyle w:val="BodyText"/>
        <w:spacing w:line="240" w:lineRule="auto"/>
        <w:jc w:val="left"/>
      </w:pPr>
      <w:r>
        <w:rPr>
          <w:vertAlign w:val="superscript"/>
        </w:rPr>
        <w:t>*</w:t>
      </w:r>
      <w:r>
        <w:t xml:space="preserve"> Correspondence: </w:t>
      </w:r>
      <w:hyperlink r:id="rId14">
        <w:r>
          <w:rPr>
            <w:rStyle w:val="Hyperlink"/>
          </w:rPr>
          <w:t>Craig B Brinkerhoff &lt;</w:t>
        </w:r>
        <w:hyperlink r:id="rId15">
          <w:r>
            <w:rPr>
              <w:rStyle w:val="Hyperlink"/>
            </w:rPr>
            <w:t>cbrinkerhoff@umass.edu</w:t>
          </w:r>
        </w:hyperlink>
        <w:r>
          <w:rPr>
            <w:rStyle w:val="Hyperlink"/>
          </w:rPr>
          <w:t>&gt;</w:t>
        </w:r>
      </w:hyperlink>
    </w:p>
    <w:p w14:paraId="37F771BA" w14:textId="77777777" w:rsidR="00D15F4C" w:rsidRDefault="00293E69">
      <w:pPr>
        <w:pStyle w:val="Heading2"/>
      </w:pPr>
      <w:bookmarkStart w:id="6" w:name="key-points"/>
      <w:r>
        <w:t>Key Points</w:t>
      </w:r>
    </w:p>
    <w:p w14:paraId="37F771BB" w14:textId="77777777" w:rsidR="00D15F4C" w:rsidRDefault="00293E69">
      <w:pPr>
        <w:pStyle w:val="Compact"/>
        <w:numPr>
          <w:ilvl w:val="0"/>
          <w:numId w:val="14"/>
        </w:numPr>
      </w:pPr>
      <w:r>
        <w:t xml:space="preserve">The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predicts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solely from simulated SWOT data without calibration</w:t>
      </w:r>
    </w:p>
    <w:p w14:paraId="37F771BC" w14:textId="77777777" w:rsidR="00D15F4C" w:rsidRDefault="00293E69">
      <w:pPr>
        <w:pStyle w:val="Compact"/>
        <w:numPr>
          <w:ilvl w:val="0"/>
          <w:numId w:val="14"/>
        </w:numPr>
      </w:pPr>
      <w:r>
        <w:t>BIKER is robust to measurement errors implicit in SWOT river measurements</w:t>
      </w:r>
    </w:p>
    <w:p w14:paraId="37F771BD" w14:textId="77777777" w:rsidR="00D15F4C" w:rsidRDefault="00293E69">
      <w:pPr>
        <w:pStyle w:val="Compact"/>
        <w:numPr>
          <w:ilvl w:val="0"/>
          <w:numId w:val="14"/>
        </w:numPr>
      </w:pPr>
      <w:r>
        <w:t>BIKER will allow for novel study of gas exchange spatiotemporal dynamics after SWOT’s launch</w:t>
      </w:r>
    </w:p>
    <w:p w14:paraId="37F771BE" w14:textId="77777777" w:rsidR="00D15F4C" w:rsidRDefault="00293E69">
      <w:pPr>
        <w:pStyle w:val="Heading2"/>
      </w:pPr>
      <w:bookmarkStart w:id="7" w:name="keywords"/>
      <w:bookmarkEnd w:id="6"/>
      <w:r>
        <w:t>Keywords</w:t>
      </w:r>
    </w:p>
    <w:p w14:paraId="37F771BF" w14:textId="77777777" w:rsidR="00D15F4C" w:rsidRDefault="00293E69">
      <w:pPr>
        <w:pStyle w:val="FirstParagraph"/>
      </w:pPr>
      <w:r>
        <w:t>gas exchange, fluvial geomorphology, remote sensing, open-channel flow, SWOT, biogeochemistry</w:t>
      </w:r>
    </w:p>
    <w:p w14:paraId="37F771C0" w14:textId="77777777" w:rsidR="00D15F4C" w:rsidRDefault="00293E69">
      <w:pPr>
        <w:pStyle w:val="Heading2"/>
      </w:pPr>
      <w:bookmarkStart w:id="8" w:name="abstract"/>
      <w:bookmarkEnd w:id="7"/>
      <w:r>
        <w:t>Abstract</w:t>
      </w:r>
    </w:p>
    <w:p w14:paraId="37F771C1" w14:textId="6F8692A0" w:rsidR="00D15F4C" w:rsidRDefault="00293E69">
      <w:pPr>
        <w:pStyle w:val="FirstParagraph"/>
      </w:pPr>
      <w:r>
        <w:t xml:space="preserve">Extensive research over the past two decades has shown that the global river network emits significant amounts of greenhouse gas via gas exchange. Despite much progress, there is still large uncertainty in the temporal dynamics of gas exchange and thus carbon emissions to the atmosphere. Much of this uncertainty stems from uncertainty in 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 rate of this diffusive transport). We propose that the NASA/CNES/USKA/CSA SWOT satellite, </w:t>
      </w:r>
      <w:r>
        <w:lastRenderedPageBreak/>
        <w:t xml:space="preserve">set to usher in a new age of hydrology research at the global scale, can provide similarly transformative insights to fluvial gas exchange modeling upon launch in 2022. Here, we present work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w:t>
      </w:r>
      <w:ins w:id="9" w:author="Colin Gleason" w:date="2022-02-01T08:31:00Z">
        <w:r w:rsidR="006523E0">
          <w:t xml:space="preserve">synthetic </w:t>
        </w:r>
      </w:ins>
      <w:r>
        <w:t xml:space="preserve">future SWOT observations without in situ calibration. We exploit the unique geomorphology of SWOT-observable rivers to develop a physical model of gas exchange that is </w:t>
      </w:r>
      <w:commentRangeStart w:id="10"/>
      <w:del w:id="11" w:author="Colin Gleason" w:date="2022-02-01T08:31:00Z">
        <w:r w:rsidDel="006523E0">
          <w:delText xml:space="preserve">nearly entirely </w:delText>
        </w:r>
      </w:del>
      <w:r>
        <w:t xml:space="preserve">remotely sensible </w:t>
      </w:r>
      <w:commentRangeEnd w:id="10"/>
      <w:r w:rsidR="006523E0">
        <w:rPr>
          <w:rStyle w:val="CommentReference"/>
        </w:rPr>
        <w:commentReference w:id="10"/>
      </w:r>
      <w:r>
        <w:t xml:space="preserve">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then couple this model with established Bayesian inference techniques to develop BIKER,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SWOT-simulated rivers </w:t>
      </w:r>
      <w:del w:id="12" w:author="Colin Gleason" w:date="2022-02-01T08:32:00Z">
        <w:r w:rsidDel="006523E0">
          <w:delText xml:space="preserve">(SWOT has not yet launched) </w:delText>
        </w:r>
      </w:del>
      <w:r>
        <w:t xml:space="preserve">and 166 discrete measurements of river gas exchange, yielding an algorithm that predicts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timeseries solely from SWOT observations with a by-</w:t>
      </w:r>
      <w:commentRangeStart w:id="13"/>
      <w:r>
        <w:t>river median Kling-Gupta Efficiency of 0.36</w:t>
      </w:r>
      <w:commentRangeEnd w:id="13"/>
      <w:r w:rsidR="006523E0">
        <w:rPr>
          <w:rStyle w:val="CommentReference"/>
        </w:rPr>
        <w:commentReference w:id="13"/>
      </w:r>
      <w:r>
        <w:t xml:space="preserve">. </w:t>
      </w:r>
      <w:del w:id="14" w:author="Colin Gleason" w:date="2022-02-01T08:33:00Z">
        <w:r w:rsidDel="006523E0">
          <w:delText>Like</w:delText>
        </w:r>
      </w:del>
      <w:r>
        <w:t xml:space="preserve"> </w:t>
      </w:r>
      <w:ins w:id="15" w:author="Colin Gleason" w:date="2022-02-01T08:33:00Z">
        <w:r w:rsidR="006523E0">
          <w:t>S</w:t>
        </w:r>
      </w:ins>
      <w:del w:id="16" w:author="Colin Gleason" w:date="2022-02-01T08:33:00Z">
        <w:r w:rsidDel="006523E0">
          <w:delText>s</w:delText>
        </w:r>
      </w:del>
      <w:r>
        <w:t xml:space="preserve">imilar </w:t>
      </w:r>
      <w:ins w:id="17" w:author="Colin Gleason" w:date="2022-02-01T08:33:00Z">
        <w:r w:rsidR="006523E0">
          <w:t xml:space="preserve">to </w:t>
        </w:r>
      </w:ins>
      <w:r>
        <w:t>Bayesian remote sensing algorithms</w:t>
      </w:r>
      <w:ins w:id="18" w:author="Colin Gleason" w:date="2022-02-01T08:33:00Z">
        <w:r w:rsidR="006523E0">
          <w:t xml:space="preserve"> for SWOT</w:t>
        </w:r>
      </w:ins>
      <w:r>
        <w:t xml:space="preserve">, BIKER is better at reproducing the temporal dynamics of gas exchange (median correlation coefficient of 0.91), than the absolute rates of exchange (median relative bias of 22%). Finally, we show BIKER </w:t>
      </w:r>
      <w:ins w:id="19" w:author="Colin Gleason" w:date="2022-02-01T08:33:00Z">
        <w:r w:rsidR="006523E0">
          <w:t xml:space="preserve">is </w:t>
        </w:r>
      </w:ins>
      <w:r>
        <w:t>robust to measurement errors implicit in the SWOT data. With SWOT set to launch in late 2022, we suggest that BIKER will be useful in mapping the global-scale spatiotemporal dynamics of fluvial gas exchange in large rivers.</w:t>
      </w:r>
    </w:p>
    <w:p w14:paraId="37F771C2" w14:textId="77777777" w:rsidR="00D15F4C" w:rsidRDefault="00293E69">
      <w:pPr>
        <w:pStyle w:val="Heading2"/>
      </w:pPr>
      <w:bookmarkStart w:id="20" w:name="introduction"/>
      <w:bookmarkEnd w:id="8"/>
      <w:r>
        <w:t>1 Introduction</w:t>
      </w:r>
    </w:p>
    <w:p w14:paraId="37F771C3" w14:textId="77777777" w:rsidR="00D15F4C" w:rsidRDefault="00293E69">
      <w:pPr>
        <w:pStyle w:val="FirstParagraph"/>
      </w:pPr>
      <w:r>
        <w:t xml:space="preserve">Natural systems play a critical role in the budgeting and accounting of the global carbon cycle under climate change. Following Cole et al. (2007), the global river network is recognized to emit substantial amounts of carbon to the atmosphere via evasion (gas exchange driven by a diffusion gradient and near-surface turbulence), in addition to their long understood role in transporting carbon to the oceans via downstream advection. Current estimates of total carbon </w:t>
      </w:r>
      <w:r>
        <w:lastRenderedPageBreak/>
        <w:t>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to the atmosphere from the global river network vary from 650-2000 Tg C/yr [</w:t>
      </w:r>
      <w:r>
        <w:rPr>
          <w:i/>
          <w:iCs/>
        </w:rPr>
        <w:t>Liu accepted</w:t>
      </w:r>
      <w:r>
        <w:t xml:space="preserve">; Lauerwald et al. (2015); Raymond et al. (2013)], with 167 Tg-C/yr coming from mountain streams alone (Horgby et al., 2019). Despite rivers’ incredibly small percentage of the global land surface [0.67%- </w:t>
      </w:r>
      <w:r>
        <w:rPr>
          <w:i/>
          <w:iCs/>
        </w:rPr>
        <w:t>Liu accepted</w:t>
      </w:r>
      <w:r>
        <w:t xml:space="preserve">], this C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(Pan et al., 2011).</w:t>
      </w:r>
    </w:p>
    <w:p w14:paraId="37F771C4" w14:textId="77777777" w:rsidR="00D15F4C" w:rsidRDefault="00293E69">
      <w:pPr>
        <w:pStyle w:val="BodyText"/>
      </w:pPr>
      <w:r>
        <w:t xml:space="preserve">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is increasingly better constrained and is clearly a critical component of the global carbon cycle. Equation 1 represents this riverine flux given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(the gas concentration gradient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37F771C5" w14:textId="77777777" w:rsidR="00D15F4C" w:rsidRDefault="00293E69">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d>
            <m:dPr>
              <m:ctrlPr>
                <w:rPr>
                  <w:rFonts w:ascii="Cambria Math" w:hAnsi="Cambria Math"/>
                </w:rPr>
              </m:ctrlPr>
            </m:dPr>
            <m:e>
              <m:r>
                <m:rPr>
                  <m:sty m:val="b"/>
                </m:rPr>
                <w:rPr>
                  <w:rFonts w:ascii="Cambria Math" w:hAnsi="Cambria Math"/>
                </w:rPr>
                <m:t>1</m:t>
              </m:r>
            </m:e>
          </m:d>
        </m:oMath>
      </m:oMathPara>
    </w:p>
    <w:p w14:paraId="45632634" w14:textId="30D1E971" w:rsidR="00A54E14" w:rsidRDefault="00A54E14" w:rsidP="00A54E14">
      <w:pPr>
        <w:pStyle w:val="FirstParagraph"/>
        <w:rPr>
          <w:ins w:id="21" w:author="Colin Gleason" w:date="2022-02-01T08:45:00Z"/>
        </w:rPr>
      </w:pPr>
      <w:commentRangeStart w:id="22"/>
      <w:commentRangeStart w:id="23"/>
      <w:ins w:id="24" w:author="Colin Gleason" w:date="2022-02-01T08:45:00Z">
        <w:r>
          <w:t xml:space="preserve">There is a robust existing literature exploring spatiotemporal patterns </w:t>
        </w:r>
        <w:commentRangeStart w:id="25"/>
        <w:r>
          <w:t>in</w:t>
        </w:r>
        <w:commentRangeEnd w:id="25"/>
        <w:r>
          <w:rPr>
            <w:rStyle w:val="CommentReference"/>
          </w:rPr>
          <w:commentReference w:id="25"/>
        </w:r>
        <w:r>
          <w:t xml:space="preserve"> </w:t>
        </w:r>
      </w:ins>
      <m:oMath>
        <m:r>
          <w:ins w:id="26" w:author="Colin Gleason" w:date="2022-02-01T08:45:00Z">
            <w:rPr>
              <w:rFonts w:ascii="Cambria Math" w:hAnsi="Cambria Math"/>
            </w:rPr>
            <m:t>delC</m:t>
          </w:ins>
        </m:r>
        <m:sSub>
          <m:sSubPr>
            <m:ctrlPr>
              <w:ins w:id="27" w:author="Colin Gleason" w:date="2022-02-01T08:45:00Z">
                <w:rPr>
                  <w:rFonts w:ascii="Cambria Math" w:hAnsi="Cambria Math"/>
                </w:rPr>
              </w:ins>
            </m:ctrlPr>
          </m:sSubPr>
          <m:e>
            <m:r>
              <w:ins w:id="28" w:author="Colin Gleason" w:date="2022-02-01T08:45:00Z">
                <w:rPr>
                  <w:rFonts w:ascii="Cambria Math" w:hAnsi="Cambria Math"/>
                </w:rPr>
                <m:t>O</m:t>
              </w:ins>
            </m:r>
          </m:e>
          <m:sub>
            <m:sSub>
              <m:sSubPr>
                <m:ctrlPr>
                  <w:ins w:id="29" w:author="Colin Gleason" w:date="2022-02-01T08:45:00Z">
                    <w:rPr>
                      <w:rFonts w:ascii="Cambria Math" w:hAnsi="Cambria Math"/>
                    </w:rPr>
                  </w:ins>
                </m:ctrlPr>
              </m:sSubPr>
              <m:e>
                <m:r>
                  <w:ins w:id="30" w:author="Colin Gleason" w:date="2022-02-01T08:45:00Z">
                    <w:rPr>
                      <w:rFonts w:ascii="Cambria Math" w:hAnsi="Cambria Math"/>
                    </w:rPr>
                    <m:t>2</m:t>
                  </w:ins>
                </m:r>
              </m:e>
              <m:sub>
                <m:r>
                  <w:ins w:id="31" w:author="Colin Gleason" w:date="2022-02-01T08:45:00Z">
                    <w:rPr>
                      <w:rFonts w:ascii="Cambria Math" w:hAnsi="Cambria Math"/>
                    </w:rPr>
                    <m:t>water</m:t>
                  </w:ins>
                </m:r>
              </m:sub>
            </m:sSub>
          </m:sub>
        </m:sSub>
      </m:oMath>
      <w:ins w:id="32" w:author="Colin Gleason" w:date="2022-02-01T08:45:00Z">
        <w:r>
          <w:t xml:space="preserve"> (</w:t>
        </w:r>
        <w:proofErr w:type="gramStart"/>
        <w:r>
          <w:t>e.g.</w:t>
        </w:r>
        <w:proofErr w:type="gramEnd"/>
        <w:r>
          <w:t xml:space="preserve"> Aho, Fair, et al., 2021; Aho &amp; Raymond, 2019; Crawford et al., 2017; Liu &amp; Raymond, 2018; Peter et al., 2014; Ran et al., 2017; Raymond et al., 2000; Rocher-Ros et al., 2019). This work has </w:t>
        </w:r>
        <w:proofErr w:type="spellStart"/>
        <w:proofErr w:type="gramStart"/>
        <w:r>
          <w:t>lead</w:t>
        </w:r>
        <w:proofErr w:type="spellEnd"/>
        <w:proofErr w:type="gramEnd"/>
        <w:r>
          <w:t xml:space="preserve"> to recent river-reach explicit modeling of </w:t>
        </w:r>
      </w:ins>
      <m:oMath>
        <m:r>
          <w:ins w:id="33" w:author="Colin Gleason" w:date="2022-02-01T08:45:00Z">
            <w:rPr>
              <w:rFonts w:ascii="Cambria Math" w:hAnsi="Cambria Math"/>
            </w:rPr>
            <m:t>δC</m:t>
          </w:ins>
        </m:r>
        <m:sSub>
          <m:sSubPr>
            <m:ctrlPr>
              <w:ins w:id="34" w:author="Colin Gleason" w:date="2022-02-01T08:45:00Z">
                <w:rPr>
                  <w:rFonts w:ascii="Cambria Math" w:hAnsi="Cambria Math"/>
                </w:rPr>
              </w:ins>
            </m:ctrlPr>
          </m:sSubPr>
          <m:e>
            <m:r>
              <w:ins w:id="35" w:author="Colin Gleason" w:date="2022-02-01T08:45:00Z">
                <w:rPr>
                  <w:rFonts w:ascii="Cambria Math" w:hAnsi="Cambria Math"/>
                </w:rPr>
                <m:t>O</m:t>
              </w:ins>
            </m:r>
          </m:e>
          <m:sub>
            <m:r>
              <w:ins w:id="36" w:author="Colin Gleason" w:date="2022-02-01T08:45:00Z">
                <w:rPr>
                  <w:rFonts w:ascii="Cambria Math" w:hAnsi="Cambria Math"/>
                </w:rPr>
                <m:t>2</m:t>
              </w:ins>
            </m:r>
          </m:sub>
        </m:sSub>
      </m:oMath>
      <w:ins w:id="37" w:author="Colin Gleason" w:date="2022-02-01T08:45:00Z">
        <w:r>
          <w:t xml:space="preserve"> using global hydrography datasets at up to monthly temporal resolutions [Horgby et al. (2019); Brinkerhoff et al. (2021); Saccardi &amp; Winnick (2021); </w:t>
        </w:r>
        <w:r>
          <w:rPr>
            <w:i/>
            <w:iCs/>
          </w:rPr>
          <w:t xml:space="preserve">Liu </w:t>
        </w:r>
        <w:proofErr w:type="spellStart"/>
        <w:r>
          <w:rPr>
            <w:i/>
            <w:iCs/>
          </w:rPr>
          <w:t>accepetd</w:t>
        </w:r>
        <w:proofErr w:type="spellEnd"/>
        <w:r>
          <w:t xml:space="preserve">], but an equivalently sophisticated representation of </w:t>
        </w:r>
      </w:ins>
      <m:oMath>
        <m:sSub>
          <m:sSubPr>
            <m:ctrlPr>
              <w:ins w:id="38" w:author="Colin Gleason" w:date="2022-02-01T08:45:00Z">
                <w:rPr>
                  <w:rFonts w:ascii="Cambria Math" w:hAnsi="Cambria Math"/>
                </w:rPr>
              </w:ins>
            </m:ctrlPr>
          </m:sSubPr>
          <m:e>
            <m:r>
              <w:ins w:id="39" w:author="Colin Gleason" w:date="2022-02-01T08:45:00Z">
                <w:rPr>
                  <w:rFonts w:ascii="Cambria Math" w:hAnsi="Cambria Math"/>
                </w:rPr>
                <m:t>k</m:t>
              </w:ins>
            </m:r>
          </m:e>
          <m:sub>
            <m:r>
              <w:ins w:id="40" w:author="Colin Gleason" w:date="2022-02-01T08:45:00Z">
                <w:rPr>
                  <w:rFonts w:ascii="Cambria Math" w:hAnsi="Cambria Math"/>
                </w:rPr>
                <m:t>C</m:t>
              </w:ins>
            </m:r>
            <m:sSub>
              <m:sSubPr>
                <m:ctrlPr>
                  <w:ins w:id="41" w:author="Colin Gleason" w:date="2022-02-01T08:45:00Z">
                    <w:rPr>
                      <w:rFonts w:ascii="Cambria Math" w:hAnsi="Cambria Math"/>
                    </w:rPr>
                  </w:ins>
                </m:ctrlPr>
              </m:sSubPr>
              <m:e>
                <m:r>
                  <w:ins w:id="42" w:author="Colin Gleason" w:date="2022-02-01T08:45:00Z">
                    <w:rPr>
                      <w:rFonts w:ascii="Cambria Math" w:hAnsi="Cambria Math"/>
                    </w:rPr>
                    <m:t>O</m:t>
                  </w:ins>
                </m:r>
              </m:e>
              <m:sub>
                <m:r>
                  <w:ins w:id="43" w:author="Colin Gleason" w:date="2022-02-01T08:45:00Z">
                    <w:rPr>
                      <w:rFonts w:ascii="Cambria Math" w:hAnsi="Cambria Math"/>
                    </w:rPr>
                    <m:t>2</m:t>
                  </w:ins>
                </m:r>
              </m:sub>
            </m:sSub>
          </m:sub>
        </m:sSub>
      </m:oMath>
      <w:ins w:id="44" w:author="Colin Gleason" w:date="2022-02-01T08:45:00Z">
        <w:r>
          <w:t xml:space="preserve"> is still lacking. As equation 1 dictate</w:t>
        </w:r>
      </w:ins>
      <w:ins w:id="45" w:author="Colin Gleason" w:date="2022-02-01T08:46:00Z">
        <w:r>
          <w:t>s</w:t>
        </w:r>
      </w:ins>
      <w:ins w:id="46" w:author="Colin Gleason" w:date="2022-02-01T08:45:00Z">
        <w:r>
          <w:t xml:space="preserve">, </w:t>
        </w:r>
      </w:ins>
      <m:oMath>
        <m:r>
          <w:ins w:id="47" w:author="Colin Gleason" w:date="2022-02-01T08:46:00Z">
            <w:rPr>
              <w:rFonts w:ascii="Cambria Math" w:hAnsi="Cambria Math"/>
            </w:rPr>
            <m:t xml:space="preserve">del </m:t>
          </w:ins>
        </m:r>
        <m:r>
          <w:ins w:id="48" w:author="Colin Gleason" w:date="2022-02-01T08:45:00Z">
            <w:rPr>
              <w:rFonts w:ascii="Cambria Math" w:hAnsi="Cambria Math"/>
            </w:rPr>
            <m:t>C</m:t>
          </w:ins>
        </m:r>
        <m:sSub>
          <m:sSubPr>
            <m:ctrlPr>
              <w:ins w:id="49" w:author="Colin Gleason" w:date="2022-02-01T08:45:00Z">
                <w:rPr>
                  <w:rFonts w:ascii="Cambria Math" w:hAnsi="Cambria Math"/>
                </w:rPr>
              </w:ins>
            </m:ctrlPr>
          </m:sSubPr>
          <m:e>
            <m:r>
              <w:ins w:id="50" w:author="Colin Gleason" w:date="2022-02-01T08:45:00Z">
                <w:rPr>
                  <w:rFonts w:ascii="Cambria Math" w:hAnsi="Cambria Math"/>
                </w:rPr>
                <m:t>O</m:t>
              </w:ins>
            </m:r>
          </m:e>
          <m:sub>
            <m:sSub>
              <m:sSubPr>
                <m:ctrlPr>
                  <w:ins w:id="51" w:author="Colin Gleason" w:date="2022-02-01T08:45:00Z">
                    <w:rPr>
                      <w:rFonts w:ascii="Cambria Math" w:hAnsi="Cambria Math"/>
                    </w:rPr>
                  </w:ins>
                </m:ctrlPr>
              </m:sSubPr>
              <m:e>
                <m:r>
                  <w:ins w:id="52" w:author="Colin Gleason" w:date="2022-02-01T08:45:00Z">
                    <w:rPr>
                      <w:rFonts w:ascii="Cambria Math" w:hAnsi="Cambria Math"/>
                    </w:rPr>
                    <m:t>2</m:t>
                  </w:ins>
                </m:r>
              </m:e>
              <m:sub>
                <m:r>
                  <w:ins w:id="53" w:author="Colin Gleason" w:date="2022-02-01T08:45:00Z">
                    <w:rPr>
                      <w:rFonts w:ascii="Cambria Math" w:hAnsi="Cambria Math"/>
                    </w:rPr>
                    <m:t>water</m:t>
                  </w:ins>
                </m:r>
              </m:sub>
            </m:sSub>
          </m:sub>
        </m:sSub>
      </m:oMath>
      <w:ins w:id="54" w:author="Colin Gleason" w:date="2022-02-01T08:45:00Z">
        <w:r>
          <w:t xml:space="preserve"> and </w:t>
        </w:r>
      </w:ins>
      <m:oMath>
        <m:sSub>
          <m:sSubPr>
            <m:ctrlPr>
              <w:ins w:id="55" w:author="Colin Gleason" w:date="2022-02-01T08:45:00Z">
                <w:rPr>
                  <w:rFonts w:ascii="Cambria Math" w:hAnsi="Cambria Math"/>
                </w:rPr>
              </w:ins>
            </m:ctrlPr>
          </m:sSubPr>
          <m:e>
            <m:r>
              <w:ins w:id="56" w:author="Colin Gleason" w:date="2022-02-01T08:45:00Z">
                <w:rPr>
                  <w:rFonts w:ascii="Cambria Math" w:hAnsi="Cambria Math"/>
                </w:rPr>
                <m:t>k</m:t>
              </w:ins>
            </m:r>
          </m:e>
          <m:sub>
            <m:r>
              <w:ins w:id="57" w:author="Colin Gleason" w:date="2022-02-01T08:45:00Z">
                <w:rPr>
                  <w:rFonts w:ascii="Cambria Math" w:hAnsi="Cambria Math"/>
                </w:rPr>
                <m:t>C</m:t>
              </w:ins>
            </m:r>
            <m:sSub>
              <m:sSubPr>
                <m:ctrlPr>
                  <w:ins w:id="58" w:author="Colin Gleason" w:date="2022-02-01T08:45:00Z">
                    <w:rPr>
                      <w:rFonts w:ascii="Cambria Math" w:hAnsi="Cambria Math"/>
                    </w:rPr>
                  </w:ins>
                </m:ctrlPr>
              </m:sSubPr>
              <m:e>
                <m:r>
                  <w:ins w:id="59" w:author="Colin Gleason" w:date="2022-02-01T08:45:00Z">
                    <w:rPr>
                      <w:rFonts w:ascii="Cambria Math" w:hAnsi="Cambria Math"/>
                    </w:rPr>
                    <m:t>O</m:t>
                  </w:ins>
                </m:r>
              </m:e>
              <m:sub>
                <m:r>
                  <w:ins w:id="60" w:author="Colin Gleason" w:date="2022-02-01T08:45:00Z">
                    <w:rPr>
                      <w:rFonts w:ascii="Cambria Math" w:hAnsi="Cambria Math"/>
                    </w:rPr>
                    <m:t>2</m:t>
                  </w:ins>
                </m:r>
              </m:sub>
            </m:sSub>
          </m:sub>
        </m:sSub>
      </m:oMath>
      <w:ins w:id="61" w:author="Colin Gleason" w:date="2022-02-01T08:45:00Z">
        <w:r>
          <w:t xml:space="preserve"> share the burden of calculating </w:t>
        </w:r>
      </w:ins>
      <m:oMath>
        <m:r>
          <w:ins w:id="62" w:author="Colin Gleason" w:date="2022-02-01T08:45:00Z">
            <w:rPr>
              <w:rFonts w:ascii="Cambria Math" w:hAnsi="Cambria Math"/>
            </w:rPr>
            <m:t>FC</m:t>
          </w:ins>
        </m:r>
        <m:sSub>
          <m:sSubPr>
            <m:ctrlPr>
              <w:ins w:id="63" w:author="Colin Gleason" w:date="2022-02-01T08:45:00Z">
                <w:rPr>
                  <w:rFonts w:ascii="Cambria Math" w:hAnsi="Cambria Math"/>
                </w:rPr>
              </w:ins>
            </m:ctrlPr>
          </m:sSubPr>
          <m:e>
            <m:r>
              <w:ins w:id="64" w:author="Colin Gleason" w:date="2022-02-01T08:45:00Z">
                <w:rPr>
                  <w:rFonts w:ascii="Cambria Math" w:hAnsi="Cambria Math"/>
                </w:rPr>
                <m:t>O</m:t>
              </w:ins>
            </m:r>
          </m:e>
          <m:sub>
            <m:r>
              <w:ins w:id="65" w:author="Colin Gleason" w:date="2022-02-01T08:45:00Z">
                <w:rPr>
                  <w:rFonts w:ascii="Cambria Math" w:hAnsi="Cambria Math"/>
                </w:rPr>
                <m:t>2</m:t>
              </w:ins>
            </m:r>
          </m:sub>
        </m:sSub>
      </m:oMath>
      <w:ins w:id="66" w:author="Colin Gleason" w:date="2022-02-01T08:45:00Z">
        <w:r>
          <w:t xml:space="preserve"> and therefore these next-generation models will have to contend with this discrepancy, which is directly dictated by the lack of direct measurements of global river hydraulics.</w:t>
        </w:r>
      </w:ins>
      <w:commentRangeEnd w:id="22"/>
      <w:ins w:id="67" w:author="Colin Gleason" w:date="2022-02-01T08:47:00Z">
        <w:r>
          <w:rPr>
            <w:rStyle w:val="CommentReference"/>
          </w:rPr>
          <w:commentReference w:id="22"/>
        </w:r>
        <w:commentRangeEnd w:id="23"/>
        <w:r>
          <w:rPr>
            <w:rStyle w:val="CommentReference"/>
          </w:rPr>
          <w:commentReference w:id="23"/>
        </w:r>
      </w:ins>
    </w:p>
    <w:p w14:paraId="37F771C6" w14:textId="54D8D2B3" w:rsidR="00D15F4C" w:rsidRDefault="00293E69">
      <w:pPr>
        <w:pStyle w:val="FirstParagraph"/>
      </w:pPr>
      <w:r>
        <w:lastRenderedPageBreak/>
        <w:t xml:space="preserve">The structure of equation 1 necessitates </w:t>
      </w:r>
      <w:proofErr w:type="gramStart"/>
      <w:r>
        <w:t>that calculations</w:t>
      </w:r>
      <w:proofErr w:type="gramEnd"/>
      <w:r>
        <w:t xml:space="preserve"> of </w:t>
      </w:r>
      <w:del w:id="68" w:author="Colin Gleason" w:date="2022-02-01T08:46:00Z">
        <w:r w:rsidDel="00A54E14">
          <w:delText>this flux</w:delText>
        </w:r>
      </w:del>
      <w:ins w:id="69" w:author="Colin Gleason" w:date="2022-02-01T08:46:00Z">
        <w:r w:rsidR="00A54E14">
          <w:t>FCO2</w:t>
        </w:r>
      </w:ins>
      <w:r>
        <w:t xml:space="preserve"> are highly sensitive to measurements/estimates of </w:t>
      </w:r>
      <w:r>
        <w:rPr>
          <w:i/>
          <w:iCs/>
        </w:rPr>
        <w:t>k</w:t>
      </w:r>
      <w:r>
        <w:t xml:space="preserve">. However, </w:t>
      </w:r>
      <w:r>
        <w:rPr>
          <w:i/>
          <w:iCs/>
        </w:rPr>
        <w:t>k</w:t>
      </w:r>
      <w:r>
        <w:t xml:space="preserve"> can only be directly calculated via a known gas concentration gradient, eddy-covariance measurements, or tracer additions to the stream (Hall &amp; Ulseth, 2020). In trying to constrain the global fluvial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across millions of rivers, this calculation is impossible, and necessitates the use of predictive models for </w:t>
      </w:r>
      <w:r>
        <w:rPr>
          <w:i/>
          <w:iCs/>
        </w:rPr>
        <w:t>k</w:t>
      </w:r>
      <w:r>
        <w:t xml:space="preserve"> that are based on easily obtained river hydraulic properties. In that vein, there have been over 20 empirical models developed to predict </w:t>
      </w:r>
      <w:r>
        <w:rPr>
          <w:i/>
          <w:iCs/>
        </w:rPr>
        <w:t>k</w:t>
      </w:r>
      <w:r>
        <w:t xml:space="preserve"> from river hydraulics, generally using some combination of mean velocity </w:t>
      </w:r>
      <m:oMath>
        <m:acc>
          <m:accPr>
            <m:chr m:val="‾"/>
            <m:ctrlPr>
              <w:rPr>
                <w:rFonts w:ascii="Cambria Math" w:hAnsi="Cambria Math"/>
              </w:rPr>
            </m:ctrlPr>
          </m:accPr>
          <m:e>
            <m:r>
              <w:rPr>
                <w:rFonts w:ascii="Cambria Math" w:hAnsi="Cambria Math"/>
              </w:rPr>
              <m:t>U</m:t>
            </m:r>
          </m:e>
        </m:acc>
      </m:oMath>
      <w:r>
        <w:t xml:space="preserve">, shear velocity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width </w:t>
      </w:r>
      <m:oMath>
        <m:r>
          <w:rPr>
            <w:rFonts w:ascii="Cambria Math" w:hAnsi="Cambria Math"/>
          </w:rPr>
          <m:t>W</m:t>
        </m:r>
      </m:oMath>
      <w:r>
        <w:t xml:space="preserve">, depth </w:t>
      </w:r>
      <m:oMath>
        <m:r>
          <w:rPr>
            <w:rFonts w:ascii="Cambria Math" w:hAnsi="Cambria Math"/>
          </w:rPr>
          <m:t>H</m:t>
        </m:r>
      </m:oMath>
      <w:r>
        <w:t xml:space="preserve">, and slope </w:t>
      </w:r>
      <m:oMath>
        <m:r>
          <w:rPr>
            <w:rFonts w:ascii="Cambria Math" w:hAnsi="Cambria Math"/>
          </w:rPr>
          <m:t>S</m:t>
        </m:r>
      </m:oMath>
      <w:r>
        <w:t xml:space="preserve"> as predictors (</w:t>
      </w:r>
      <w:commentRangeStart w:id="70"/>
      <w:ins w:id="71" w:author="Colin Gleason" w:date="2022-02-01T08:38:00Z">
        <w:r w:rsidR="00DE5203">
          <w:t xml:space="preserve">see a review in </w:t>
        </w:r>
        <w:commentRangeEnd w:id="70"/>
        <w:r w:rsidR="00DE5203">
          <w:rPr>
            <w:rStyle w:val="CommentReference"/>
          </w:rPr>
          <w:commentReference w:id="70"/>
        </w:r>
      </w:ins>
      <w:r>
        <w:t xml:space="preserve">Wang et al., 2021). These models usually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or </w:t>
      </w:r>
      <w:r>
        <w:rPr>
          <w:i/>
          <w:iCs/>
        </w:rPr>
        <w:t>k</w:t>
      </w:r>
      <w:r>
        <w:t xml:space="preserve"> normalized by a Schmidt number </w:t>
      </w:r>
      <w:ins w:id="72" w:author="Colin Gleason" w:date="2022-02-01T08:38:00Z">
        <w:r w:rsidR="00DE5203">
          <w:t>(</w:t>
        </w:r>
      </w:ins>
      <w:r>
        <w:rPr>
          <w:i/>
          <w:iCs/>
        </w:rPr>
        <w:t>Sc</w:t>
      </w:r>
      <w:ins w:id="73" w:author="Colin Gleason" w:date="2022-02-01T08:38:00Z">
        <w:r w:rsidR="00DE5203" w:rsidRPr="00DE5203">
          <w:t>)</w:t>
        </w:r>
      </w:ins>
      <w:r>
        <w:t xml:space="preserve"> of 600. This is to remove the effect of water temperature and gas type from predictive models, as warmer </w:t>
      </w:r>
      <w:proofErr w:type="gramStart"/>
      <w:r>
        <w:t>waters</w:t>
      </w:r>
      <w:proofErr w:type="gramEnd"/>
      <w:r>
        <w:t xml:space="preserve"> and lower </w:t>
      </w:r>
      <w:r>
        <w:rPr>
          <w:i/>
          <w:iCs/>
        </w:rPr>
        <w:t>Sc</w:t>
      </w:r>
      <w:r>
        <w:t xml:space="preserve"> numbers both increase gas exchange rates (Hall &amp; Ulseth, 2020). Specifically,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reflects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w:t>
      </w:r>
      <w:commentRangeStart w:id="74"/>
      <w:r>
        <w:t>Through this normalization, these models exclusively perturb the geophysical controls on gas exchange (Hall &amp; Ulseth, 2020).</w:t>
      </w:r>
      <w:commentRangeEnd w:id="74"/>
      <w:r w:rsidR="00DE5203">
        <w:rPr>
          <w:rStyle w:val="CommentReference"/>
        </w:rPr>
        <w:commentReference w:id="74"/>
      </w:r>
    </w:p>
    <w:p w14:paraId="37F771C7" w14:textId="3A123A69" w:rsidR="00D15F4C" w:rsidRDefault="00293E69">
      <w:pPr>
        <w:pStyle w:val="BodyText"/>
      </w:pPr>
      <w:del w:id="75" w:author="Colin Gleason" w:date="2022-02-01T08:43:00Z">
        <w:r w:rsidDel="00802A2F">
          <w:delText xml:space="preserve">These empirical models enable estimating a global </w:delText>
        </w:r>
      </w:del>
      <m:oMath>
        <m:r>
          <w:del w:id="76" w:author="Colin Gleason" w:date="2022-02-01T08:43:00Z">
            <w:rPr>
              <w:rFonts w:ascii="Cambria Math" w:hAnsi="Cambria Math"/>
            </w:rPr>
            <m:t>FC</m:t>
          </w:del>
        </m:r>
        <m:sSub>
          <m:sSubPr>
            <m:ctrlPr>
              <w:del w:id="77" w:author="Colin Gleason" w:date="2022-02-01T08:43:00Z">
                <w:rPr>
                  <w:rFonts w:ascii="Cambria Math" w:hAnsi="Cambria Math"/>
                </w:rPr>
              </w:del>
            </m:ctrlPr>
          </m:sSubPr>
          <m:e>
            <m:r>
              <w:del w:id="78" w:author="Colin Gleason" w:date="2022-02-01T08:43:00Z">
                <w:rPr>
                  <w:rFonts w:ascii="Cambria Math" w:hAnsi="Cambria Math"/>
                </w:rPr>
                <m:t>O</m:t>
              </w:del>
            </m:r>
          </m:e>
          <m:sub>
            <m:r>
              <w:del w:id="79" w:author="Colin Gleason" w:date="2022-02-01T08:43:00Z">
                <w:rPr>
                  <w:rFonts w:ascii="Cambria Math" w:hAnsi="Cambria Math"/>
                </w:rPr>
                <m:t>2</m:t>
              </w:del>
            </m:r>
          </m:sub>
        </m:sSub>
      </m:oMath>
      <w:del w:id="80" w:author="Colin Gleason" w:date="2022-02-01T08:43:00Z">
        <w:r w:rsidDel="00802A2F">
          <w:delText xml:space="preserve"> flux (</w:delText>
        </w:r>
      </w:del>
      <m:oMath>
        <m:r>
          <w:del w:id="81" w:author="Colin Gleason" w:date="2022-02-01T08:43:00Z">
            <w:rPr>
              <w:rFonts w:ascii="Cambria Math" w:hAnsi="Cambria Math"/>
            </w:rPr>
            <m:t>FC</m:t>
          </w:del>
        </m:r>
        <m:sSub>
          <m:sSubPr>
            <m:ctrlPr>
              <w:del w:id="82" w:author="Colin Gleason" w:date="2022-02-01T08:43:00Z">
                <w:rPr>
                  <w:rFonts w:ascii="Cambria Math" w:hAnsi="Cambria Math"/>
                </w:rPr>
              </w:del>
            </m:ctrlPr>
          </m:sSubPr>
          <m:e>
            <m:r>
              <w:del w:id="83" w:author="Colin Gleason" w:date="2022-02-01T08:43:00Z">
                <w:rPr>
                  <w:rFonts w:ascii="Cambria Math" w:hAnsi="Cambria Math"/>
                </w:rPr>
                <m:t>O</m:t>
              </w:del>
            </m:r>
          </m:e>
          <m:sub>
            <m:sSub>
              <m:sSubPr>
                <m:ctrlPr>
                  <w:del w:id="84" w:author="Colin Gleason" w:date="2022-02-01T08:43:00Z">
                    <w:rPr>
                      <w:rFonts w:ascii="Cambria Math" w:hAnsi="Cambria Math"/>
                    </w:rPr>
                  </w:del>
                </m:ctrlPr>
              </m:sSubPr>
              <m:e>
                <m:r>
                  <w:del w:id="85" w:author="Colin Gleason" w:date="2022-02-01T08:43:00Z">
                    <w:rPr>
                      <w:rFonts w:ascii="Cambria Math" w:hAnsi="Cambria Math"/>
                    </w:rPr>
                    <m:t>2</m:t>
                  </w:del>
                </m:r>
              </m:e>
              <m:sub>
                <m:r>
                  <w:del w:id="86" w:author="Colin Gleason" w:date="2022-02-01T08:43:00Z">
                    <w:rPr>
                      <w:rFonts w:ascii="Cambria Math" w:hAnsi="Cambria Math"/>
                    </w:rPr>
                    <m:t>upscaled</m:t>
                  </w:del>
                </m:r>
              </m:sub>
            </m:sSub>
          </m:sub>
        </m:sSub>
      </m:oMath>
      <w:del w:id="87" w:author="Colin Gleason" w:date="2022-02-01T08:43:00Z">
        <w:r w:rsidDel="00802A2F">
          <w:delText>) from millions of rivers</w:delText>
        </w:r>
      </w:del>
      <w:ins w:id="88" w:author="Colin Gleason" w:date="2022-02-01T08:43:00Z">
        <w:r w:rsidR="00802A2F">
          <w:t xml:space="preserve">Applying these </w:t>
        </w:r>
        <w:r w:rsidR="00802A2F">
          <w:rPr>
            <w:i/>
            <w:iCs/>
          </w:rPr>
          <w:t>k</w:t>
        </w:r>
        <w:r w:rsidR="00802A2F">
          <w:t xml:space="preserve"> models across</w:t>
        </w:r>
      </w:ins>
      <w:ins w:id="89" w:author="Colin Gleason" w:date="2022-02-01T08:40:00Z">
        <w:r w:rsidR="00DE5203">
          <w:t xml:space="preserve"> </w:t>
        </w:r>
        <w:r w:rsidR="00802A2F">
          <w:t>watersheds, regions, or continents</w:t>
        </w:r>
      </w:ins>
      <w:ins w:id="90" w:author="Colin Gleason" w:date="2022-02-01T08:43:00Z">
        <w:r w:rsidR="00802A2F">
          <w:t xml:space="preserve"> is called ‘upscaling.’ This upscaling </w:t>
        </w:r>
      </w:ins>
      <w:ins w:id="91" w:author="Colin Gleason" w:date="2022-02-01T08:44:00Z">
        <w:r w:rsidR="00802A2F">
          <w:t xml:space="preserve">gives the impossible-to-measure </w:t>
        </w:r>
        <w:r w:rsidR="00802A2F">
          <w:rPr>
            <w:i/>
            <w:iCs/>
          </w:rPr>
          <w:t>k</w:t>
        </w:r>
        <w:r w:rsidR="00802A2F">
          <w:rPr>
            <w:i/>
            <w:iCs/>
          </w:rPr>
          <w:softHyphen/>
          <w:t xml:space="preserve"> </w:t>
        </w:r>
        <w:r w:rsidR="00802A2F">
          <w:t>term in Equation 1 for any arbitrary number of rivers,</w:t>
        </w:r>
      </w:ins>
      <w:del w:id="92" w:author="Colin Gleason" w:date="2022-02-01T08:43:00Z">
        <w:r w:rsidDel="00802A2F">
          <w:delText>,</w:delText>
        </w:r>
      </w:del>
      <w:r>
        <w:t xml:space="preserve"> but </w:t>
      </w:r>
      <w:del w:id="93" w:author="Colin Gleason" w:date="2022-02-01T08:44:00Z">
        <w:r w:rsidDel="00802A2F">
          <w:delText>they also</w:delText>
        </w:r>
      </w:del>
      <w:ins w:id="94" w:author="Colin Gleason" w:date="2022-02-01T08:44:00Z">
        <w:r w:rsidR="00802A2F">
          <w:t>also</w:t>
        </w:r>
      </w:ins>
      <w:r>
        <w:t xml:space="preserve"> change</w:t>
      </w:r>
      <w:ins w:id="95" w:author="Colin Gleason" w:date="2022-02-01T08:44:00Z">
        <w:r w:rsidR="00802A2F">
          <w:t>s</w:t>
        </w:r>
      </w:ins>
      <w:r>
        <w:t xml:space="preserve"> the base parameters that ultimately control t</w:t>
      </w:r>
      <w:del w:id="96" w:author="Colin Gleason" w:date="2022-02-01T08:44:00Z">
        <w:r w:rsidDel="00802A2F">
          <w:delText>hat aggregate estimate</w:delText>
        </w:r>
      </w:del>
      <w:ins w:id="97" w:author="Colin Gleason" w:date="2022-02-01T08:44:00Z">
        <w:r w:rsidR="00802A2F">
          <w:t>he final estimate of FCO2</w:t>
        </w:r>
      </w:ins>
      <w:r>
        <w:t xml:space="preserve">. That is, by making </w:t>
      </w:r>
      <w:r>
        <w:rPr>
          <w:i/>
          <w:iCs/>
        </w:rPr>
        <w:t>k</w:t>
      </w:r>
      <w:r>
        <w:t xml:space="preserve"> a function of hydraulics,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is now a direct function of river hydraulics. This functional relationship is described in equation 2. It suggests that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are not only at the mercy of the accuracy and spatiotemporal </w:t>
      </w:r>
      <w:r>
        <w:lastRenderedPageBreak/>
        <w:t xml:space="preserve">resolution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del w:id="98" w:author="Colin Gleason" w:date="2022-02-01T08:45:00Z">
        <w:r w:rsidDel="00A54E14">
          <w:delText xml:space="preserve">as discussed </w:delText>
        </w:r>
      </w:del>
      <w:del w:id="99" w:author="Colin Gleason" w:date="2022-02-01T08:41:00Z">
        <w:r w:rsidDel="00802A2F">
          <w:delText>previously</w:delText>
        </w:r>
      </w:del>
      <w:del w:id="100" w:author="Colin Gleason" w:date="2022-02-01T08:45:00Z">
        <w:r w:rsidDel="00A54E14">
          <w:delText>,</w:delText>
        </w:r>
      </w:del>
      <w:r>
        <w:t xml:space="preserve"> but also the accuracy and resolution of our river hydraulics estimates.</w:t>
      </w:r>
    </w:p>
    <w:p w14:paraId="37F771C8" w14:textId="77777777" w:rsidR="00D15F4C" w:rsidRDefault="00293E69">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2</m:t>
              </m:r>
            </m:e>
          </m:d>
        </m:oMath>
      </m:oMathPara>
    </w:p>
    <w:p w14:paraId="37F771CA" w14:textId="4E008353" w:rsidR="00D15F4C" w:rsidRDefault="00293E69">
      <w:pPr>
        <w:pStyle w:val="BodyText"/>
      </w:pPr>
      <w:del w:id="101" w:author="Colin Gleason" w:date="2022-02-01T08:48:00Z">
        <w:r w:rsidDel="00A54E14">
          <w:delText>For example</w:delText>
        </w:r>
      </w:del>
      <w:ins w:id="102" w:author="Colin Gleason" w:date="2022-02-01T08:48:00Z">
        <w:r w:rsidR="00A54E14">
          <w:t>Global upscaling has been attempted in the literature.</w:t>
        </w:r>
      </w:ins>
      <w:del w:id="103" w:author="Colin Gleason" w:date="2022-02-01T08:48:00Z">
        <w:r w:rsidDel="00A54E14">
          <w:delText xml:space="preserve">, to upscale </w:delText>
        </w:r>
      </w:del>
      <m:oMath>
        <m:r>
          <w:del w:id="104" w:author="Colin Gleason" w:date="2022-02-01T08:48:00Z">
            <w:rPr>
              <w:rFonts w:ascii="Cambria Math" w:hAnsi="Cambria Math"/>
            </w:rPr>
            <m:t>FC</m:t>
          </w:del>
        </m:r>
        <m:sSub>
          <m:sSubPr>
            <m:ctrlPr>
              <w:del w:id="105" w:author="Colin Gleason" w:date="2022-02-01T08:48:00Z">
                <w:rPr>
                  <w:rFonts w:ascii="Cambria Math" w:hAnsi="Cambria Math"/>
                </w:rPr>
              </w:del>
            </m:ctrlPr>
          </m:sSubPr>
          <m:e>
            <m:r>
              <w:del w:id="106" w:author="Colin Gleason" w:date="2022-02-01T08:48:00Z">
                <w:rPr>
                  <w:rFonts w:ascii="Cambria Math" w:hAnsi="Cambria Math"/>
                </w:rPr>
                <m:t>O</m:t>
              </w:del>
            </m:r>
          </m:e>
          <m:sub>
            <m:r>
              <w:del w:id="107" w:author="Colin Gleason" w:date="2022-02-01T08:48:00Z">
                <w:rPr>
                  <w:rFonts w:ascii="Cambria Math" w:hAnsi="Cambria Math"/>
                </w:rPr>
                <m:t>2</m:t>
              </w:del>
            </m:r>
          </m:sub>
        </m:sSub>
      </m:oMath>
      <w:del w:id="108" w:author="Colin Gleason" w:date="2022-02-01T08:48:00Z">
        <w:r w:rsidDel="00A54E14">
          <w:delText xml:space="preserve"> globally, </w:delText>
        </w:r>
      </w:del>
      <w:ins w:id="109" w:author="Colin Gleason" w:date="2022-02-01T08:49:00Z">
        <w:r w:rsidR="00A54E14">
          <w:t xml:space="preserve"> </w:t>
        </w:r>
      </w:ins>
      <w:r>
        <w:t xml:space="preserve">Raymond et al. (2013), Lauerwald et al. (2015), and Horgby et al. (2019) all relied on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values indirectly estimated using mean annual streamflow models and </w:t>
      </w:r>
      <w:commentRangeStart w:id="110"/>
      <w:commentRangeStart w:id="111"/>
      <w:r>
        <w:t xml:space="preserve">scaling equations </w:t>
      </w:r>
      <w:commentRangeEnd w:id="110"/>
      <w:r w:rsidR="00A54E14">
        <w:rPr>
          <w:rStyle w:val="CommentReference"/>
        </w:rPr>
        <w:commentReference w:id="110"/>
      </w:r>
      <w:commentRangeEnd w:id="111"/>
      <w:r w:rsidR="00A54E14">
        <w:rPr>
          <w:rStyle w:val="CommentReference"/>
        </w:rPr>
        <w:commentReference w:id="111"/>
      </w:r>
      <w:r>
        <w:t xml:space="preserve">to predict hydraulic terms, while Borges et al. (2015) used a combination of the </w:t>
      </w:r>
      <w:commentRangeStart w:id="112"/>
      <w:r>
        <w:t xml:space="preserve">above method </w:t>
      </w:r>
      <w:commentRangeEnd w:id="112"/>
      <w:r w:rsidR="00A54E14">
        <w:rPr>
          <w:rStyle w:val="CommentReference"/>
        </w:rPr>
        <w:commentReference w:id="112"/>
      </w:r>
      <w:r>
        <w:t xml:space="preserve">and a constant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space and time to upscale over Africa. In </w:t>
      </w:r>
      <w:proofErr w:type="gramStart"/>
      <w:r>
        <w:t>all of</w:t>
      </w:r>
      <w:proofErr w:type="gramEnd"/>
      <w:r>
        <w:t xml:space="preserve"> these foundational studies, the temporal dynamics of </w:t>
      </w:r>
      <w:del w:id="113" w:author="Colin Gleason" w:date="2022-02-01T08:49:00Z">
        <w:r w:rsidDel="00A54E14">
          <w:delText>the gas exchange velocity</w:delText>
        </w:r>
      </w:del>
      <w:ins w:id="114" w:author="Colin Gleason" w:date="2022-02-01T08:51:00Z">
        <w:r w:rsidR="00577978">
          <w:t xml:space="preserve"> </w:t>
        </w:r>
        <w:r w:rsidR="00577978">
          <w:rPr>
            <w:i/>
            <w:iCs/>
          </w:rPr>
          <w:t>kco2</w:t>
        </w:r>
      </w:ins>
      <w:r>
        <w:t xml:space="preserve"> (and thus</w:t>
      </w:r>
      <w:ins w:id="115" w:author="Colin Gleason" w:date="2022-02-01T08:50:00Z">
        <w:r w:rsidR="00A54E14">
          <w:t xml:space="preserve"> dynamics in</w:t>
        </w:r>
      </w:ins>
      <w:r>
        <w:t xml:space="preserv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were ignored because of hydraulic data limitations. It has been shown at the field-scale that temporal dynamics of gas exchange can vary widely from site to site (Wallin et al., 2011), but it has remained impractical to obtain temporally explicit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continental-to-global scales. More recently, </w:t>
      </w:r>
      <w:r>
        <w:rPr>
          <w:i/>
          <w:iCs/>
        </w:rPr>
        <w:t>Liu etal accepted</w:t>
      </w:r>
      <w:r>
        <w:t xml:space="preserve"> performed a first assessment of monthly temporal dynamics in the global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though they relied on modeled streamflow and used the same model for </w:t>
      </w:r>
      <w:commentRangeStart w:id="116"/>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commentRangeEnd w:id="116"/>
      <w:r w:rsidR="00A54E14">
        <w:rPr>
          <w:rStyle w:val="CommentReference"/>
        </w:rPr>
        <w:commentReference w:id="116"/>
      </w:r>
      <w:r>
        <w:t>as previous studies (Raymond et al., 2013) to achieve this.</w:t>
      </w:r>
    </w:p>
    <w:p w14:paraId="37F771CB" w14:textId="70339300" w:rsidR="00D15F4C" w:rsidRDefault="00293E69">
      <w:pPr>
        <w:pStyle w:val="BodyText"/>
      </w:pPr>
      <w:r>
        <w:t xml:space="preserve">Wang et al. (2021) recently attempted to address this global </w:t>
      </w:r>
      <w:r>
        <w:rPr>
          <w:i/>
          <w:iCs/>
        </w:rPr>
        <w:t>k</w:t>
      </w:r>
      <w:r>
        <w:t xml:space="preserve"> problem by simulating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35 rivers of many sizes (widths ranging from 0.23–349m) using a stream metabolism model (Appling et al., 2018) and in situ dissolved oxygen (DO) datasets to infer what </w:t>
      </w:r>
      <w:commentRangeStart w:id="117"/>
      <w:r>
        <w:rPr>
          <w:i/>
          <w:iCs/>
        </w:rPr>
        <w:t>k</w:t>
      </w:r>
      <w:commentRangeEnd w:id="117"/>
      <w:r w:rsidR="00577978">
        <w:rPr>
          <w:rStyle w:val="CommentReference"/>
        </w:rPr>
        <w:commentReference w:id="117"/>
      </w:r>
      <w:r>
        <w:t xml:space="preserve"> must have been to produce their ‘observations.’ They then compared this simulated dataset against direct measurements of </w:t>
      </w:r>
      <w:r>
        <w:rPr>
          <w:i/>
          <w:iCs/>
        </w:rPr>
        <w:t>k</w:t>
      </w:r>
      <w:r>
        <w:t xml:space="preserve">, finding similar performance and parameter values </w:t>
      </w:r>
      <w:del w:id="118" w:author="Colin Gleason" w:date="2022-02-01T08:52:00Z">
        <w:r w:rsidDel="00577978">
          <w:delText xml:space="preserve">for </w:delText>
        </w:r>
      </w:del>
      <w:ins w:id="119" w:author="Colin Gleason" w:date="2022-02-01T08:52:00Z">
        <w:r w:rsidR="00577978">
          <w:t xml:space="preserve">against </w:t>
        </w:r>
      </w:ins>
      <w:r>
        <w:t xml:space="preserve">process-based </w:t>
      </w:r>
      <w:r>
        <w:lastRenderedPageBreak/>
        <w:t>models of gas evasion. However, they were still limited by a lack of direct hydraulic measurements and had to rely on</w:t>
      </w:r>
      <w:ins w:id="120" w:author="Colin Gleason" w:date="2022-02-01T08:52:00Z">
        <w:r w:rsidR="00577978">
          <w:t xml:space="preserve"> hydraulic</w:t>
        </w:r>
      </w:ins>
      <w:r>
        <w:t xml:space="preserve"> </w:t>
      </w:r>
      <w:commentRangeStart w:id="121"/>
      <w:commentRangeStart w:id="122"/>
      <w:r>
        <w:t xml:space="preserve">scaling </w:t>
      </w:r>
      <w:commentRangeEnd w:id="121"/>
      <w:r w:rsidR="00577978">
        <w:rPr>
          <w:rStyle w:val="CommentReference"/>
        </w:rPr>
        <w:commentReference w:id="121"/>
      </w:r>
      <w:commentRangeEnd w:id="122"/>
      <w:r w:rsidR="00577978">
        <w:rPr>
          <w:rStyle w:val="CommentReference"/>
        </w:rPr>
        <w:commentReference w:id="122"/>
      </w:r>
      <w:r>
        <w:t xml:space="preserve">equations to estimate river depth and velocity. Even though approaches like </w:t>
      </w:r>
      <w:del w:id="123" w:author="Colin Gleason" w:date="2022-02-01T08:53:00Z">
        <w:r w:rsidDel="00577978">
          <w:delText xml:space="preserve">this </w:delText>
        </w:r>
      </w:del>
      <w:ins w:id="124" w:author="Colin Gleason" w:date="2022-02-01T08:53:00Z">
        <w:r w:rsidR="00577978">
          <w:t xml:space="preserve">Wang et al.’s </w:t>
        </w:r>
      </w:ins>
      <w:r>
        <w:t xml:space="preserve">are incredibly useful for expanding our mechanistic understanding of gas exchange, </w:t>
      </w:r>
      <w:ins w:id="125" w:author="Colin Gleason" w:date="2022-02-01T08:53:00Z">
        <w:r w:rsidR="00577978">
          <w:t>they are</w:t>
        </w:r>
      </w:ins>
      <w:del w:id="126" w:author="Colin Gleason" w:date="2022-02-01T08:53:00Z">
        <w:r w:rsidDel="00577978">
          <w:delText>it is</w:delText>
        </w:r>
      </w:del>
      <w:r>
        <w:t xml:space="preserve"> less useful for global upscaling purposes as </w:t>
      </w:r>
      <w:ins w:id="127" w:author="Colin Gleason" w:date="2022-02-01T08:53:00Z">
        <w:r w:rsidR="00577978">
          <w:t>they</w:t>
        </w:r>
      </w:ins>
      <w:del w:id="128" w:author="Colin Gleason" w:date="2022-02-01T08:53:00Z">
        <w:r w:rsidDel="00577978">
          <w:delText>it</w:delText>
        </w:r>
      </w:del>
      <w:r>
        <w:t xml:space="preserve"> relies on highly detailed in situ DO data for every river (Hall &amp; Ulseth, 2020).</w:t>
      </w:r>
    </w:p>
    <w:p w14:paraId="37F771CC" w14:textId="41479595" w:rsidR="00D15F4C" w:rsidDel="000F2BF2" w:rsidRDefault="00577978">
      <w:pPr>
        <w:pStyle w:val="BodyText"/>
        <w:rPr>
          <w:del w:id="129" w:author="Colin Gleason" w:date="2022-02-01T08:56:00Z"/>
        </w:rPr>
      </w:pPr>
      <w:ins w:id="130" w:author="Colin Gleason" w:date="2022-02-01T08:54:00Z">
        <w:r>
          <w:t>We have established that literature has a reasonably good understanding of delC02 and a poor understanding in k/co2</w:t>
        </w:r>
      </w:ins>
      <w:ins w:id="131" w:author="Colin Gleason" w:date="2022-02-01T08:55:00Z">
        <w:r>
          <w:t>/</w:t>
        </w:r>
      </w:ins>
      <w:ins w:id="132" w:author="Colin Gleason" w:date="2022-02-01T08:54:00Z">
        <w:r>
          <w:t>600</w:t>
        </w:r>
      </w:ins>
      <w:ins w:id="133" w:author="Colin Gleason" w:date="2022-02-01T08:55:00Z">
        <w:r>
          <w:t xml:space="preserve"> across large areas and in time</w:t>
        </w:r>
      </w:ins>
      <w:ins w:id="134" w:author="Colin Gleason" w:date="2022-02-01T08:54:00Z">
        <w:r>
          <w:t xml:space="preserve">. </w:t>
        </w:r>
      </w:ins>
      <w:r w:rsidR="00293E69">
        <w:t xml:space="preserve">In theory, the discrepancy between the quality of our </w:t>
      </w:r>
      <m:oMath>
        <m:r>
          <w:ins w:id="135" w:author="Colin Gleason" w:date="2022-02-01T08:54:00Z">
            <w:rPr>
              <w:rFonts w:ascii="Cambria Math" w:hAnsi="Cambria Math"/>
            </w:rPr>
            <m:t>del</m:t>
          </w:ins>
        </m:r>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rsidR="00293E69">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rsidR="00293E69">
        <w:t xml:space="preserve"> estimates could be alleviated if direct hydraulics measurements (and in turn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rsidR="00293E69">
        <w:t xml:space="preserve"> via equation 2) were available at the global scale at a sufficient temporal resolution. This is turn would also address the uncertainty regarding continental-to-global scale temporal dynamics of gas exchange noted earlier. Conveniently, these </w:t>
      </w:r>
      <w:ins w:id="136" w:author="Colin Gleason" w:date="2022-02-01T08:55:00Z">
        <w:r>
          <w:t xml:space="preserve">hydraulic </w:t>
        </w:r>
      </w:ins>
      <w:r w:rsidR="00293E69">
        <w:t xml:space="preserve">data will soon be available via the upcoming NASA/CNES/UKSA/CSA Surface Water and Ocean Topography (SWOT) satellite mission. SWOT is expected to launch in 2022 and provide the world’s first direct measurements of global water surface extent and elevation (and therefore water surface slope) at novel temporal resolutions. SWOT is a wide swath radar interferometer and will sample rivers every 1 to 7 days per 21 day repeat cycle, measuring rivers wider than 100m with a goal of expanding this to rivers at least 50m wide (Biancamaria et al., 2016). Via its direct hydraulic measurements, SWOT is expected to usher in a sea change in global-scale hydrology, and could similarly transform fluvial biogeochemsitry if techniques are developed to ingest SWOT data and infer </w:t>
      </w:r>
      <w:r w:rsidR="00293E69">
        <w:rPr>
          <w:i/>
          <w:iCs/>
        </w:rPr>
        <w:t>k</w:t>
      </w:r>
      <w:r w:rsidR="00293E69">
        <w:t>. In this context, we borrow tools from fluvial geomorphology and existing SWOT algorithms to answer the following two questions:</w:t>
      </w:r>
      <w:ins w:id="137" w:author="Colin Gleason" w:date="2022-02-01T08:57:00Z">
        <w:r w:rsidR="004A312B">
          <w:t xml:space="preserve"> </w:t>
        </w:r>
      </w:ins>
    </w:p>
    <w:p w14:paraId="37F771CD" w14:textId="1F01E1F5" w:rsidR="00D15F4C" w:rsidRDefault="00293E69">
      <w:pPr>
        <w:pStyle w:val="BodyText"/>
        <w:numPr>
          <w:ilvl w:val="0"/>
          <w:numId w:val="17"/>
        </w:numPr>
        <w:pPrChange w:id="138" w:author="Colin Gleason" w:date="2022-02-01T08:57:00Z">
          <w:pPr>
            <w:numPr>
              <w:numId w:val="15"/>
            </w:numPr>
            <w:ind w:left="720" w:hanging="480"/>
          </w:pPr>
        </w:pPrChange>
      </w:pPr>
      <w:r>
        <w:lastRenderedPageBreak/>
        <w:t xml:space="preserve">Can we develop a </w:t>
      </w:r>
      <w:proofErr w:type="gramStart"/>
      <w:r>
        <w:t>physically-based</w:t>
      </w:r>
      <w:proofErr w:type="gramEnd"/>
      <w:r>
        <w:t xml:space="preserve">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unique to SWOT-observed rivers?</w:t>
      </w:r>
    </w:p>
    <w:p w14:paraId="37F771CE" w14:textId="0D5A3E49" w:rsidR="00D15F4C" w:rsidRDefault="00293E69">
      <w:pPr>
        <w:numPr>
          <w:ilvl w:val="0"/>
          <w:numId w:val="17"/>
        </w:numPr>
        <w:pPrChange w:id="139" w:author="Colin Gleason" w:date="2022-02-01T08:56:00Z">
          <w:pPr>
            <w:numPr>
              <w:numId w:val="15"/>
            </w:numPr>
            <w:ind w:left="720" w:hanging="480"/>
          </w:pPr>
        </w:pPrChange>
      </w:pPr>
      <w:r>
        <w:t xml:space="preserve">Can we exploit such a model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its uncertainty) solely from SWOT observations?</w:t>
      </w:r>
    </w:p>
    <w:p w14:paraId="37F771CF" w14:textId="0814ABB7" w:rsidR="00D15F4C" w:rsidRDefault="00293E69">
      <w:pPr>
        <w:pStyle w:val="FirstParagraph"/>
      </w:pPr>
      <w:r>
        <w:t>To answer this first question, we use hydraulic geometry- the fundamental geomorphic relationships between streamflow and channel shape (Gleason, 2015; Leopold &amp; Maddock, 1953)</w:t>
      </w:r>
      <w:ins w:id="140" w:author="Colin Gleason" w:date="2022-02-01T08:57:00Z">
        <w:r w:rsidR="004A312B">
          <w:t>-</w:t>
        </w:r>
      </w:ins>
      <w:del w:id="141" w:author="Colin Gleason" w:date="2022-02-01T08:57:00Z">
        <w:r w:rsidDel="004A312B">
          <w:delText xml:space="preserve"> </w:delText>
        </w:r>
      </w:del>
      <w:r>
        <w:t>to develop a process-based model for large-river (here defined as wider than 50m</w:t>
      </w:r>
      <w:ins w:id="142" w:author="Colin Gleason" w:date="2022-02-01T08:57:00Z">
        <w:r w:rsidR="004A312B">
          <w:t xml:space="preserve"> to align with SWO</w:t>
        </w:r>
      </w:ins>
      <w:ins w:id="143" w:author="Colin Gleason" w:date="2022-02-01T08:58:00Z">
        <w:r w:rsidR="004A312B">
          <w:t>T</w:t>
        </w:r>
      </w:ins>
      <w:r>
        <w:t xml:space="preserve">) gas exchange. We then take these findings and explore the second question by implementing this hydraulic model, which in turn defines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within an algorithm named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The goal of BIKER is to require no in situ inputs of any kind (although in situ data could be ingested and </w:t>
      </w:r>
      <w:del w:id="144" w:author="Colin Gleason" w:date="2022-02-01T08:58:00Z">
        <w:r w:rsidDel="00E6176F">
          <w:delText xml:space="preserve">should </w:delText>
        </w:r>
      </w:del>
      <w:ins w:id="145" w:author="Colin Gleason" w:date="2022-02-01T08:58:00Z">
        <w:r w:rsidR="00E6176F">
          <w:t xml:space="preserve">would </w:t>
        </w:r>
      </w:ins>
      <w:r>
        <w:t xml:space="preserve">improve results) such that it is globally implementable on any SWOT-observable river. We validate BIKER on </w:t>
      </w:r>
      <w:ins w:id="146" w:author="Colin Gleason" w:date="2022-02-01T08:58:00Z">
        <w:r w:rsidR="00E6176F">
          <w:t>46?</w:t>
        </w:r>
      </w:ins>
      <w:del w:id="147" w:author="Colin Gleason" w:date="2022-02-01T08:58:00Z">
        <w:r w:rsidDel="00E6176F">
          <w:delText>47</w:delText>
        </w:r>
      </w:del>
      <w:r>
        <w:t xml:space="preserve"> SWOT-simulated rivers (as SWOT has not yet launched)</w:t>
      </w:r>
      <w:ins w:id="148" w:author="Colin Gleason" w:date="2022-02-01T08:59:00Z">
        <w:r w:rsidR="00E6176F">
          <w:t>,</w:t>
        </w:r>
      </w:ins>
      <w:r>
        <w:t xml:space="preserve"> </w:t>
      </w:r>
      <w:del w:id="149" w:author="Colin Gleason" w:date="2022-02-01T08:59:00Z">
        <w:r w:rsidDel="00E6176F">
          <w:delText xml:space="preserve">under two ‘measurement-error’ scenarios </w:delText>
        </w:r>
      </w:del>
      <w:ins w:id="150" w:author="Colin Gleason" w:date="2022-02-01T08:59:00Z">
        <w:r w:rsidR="00E6176F">
          <w:t>and</w:t>
        </w:r>
      </w:ins>
      <w:del w:id="151" w:author="Colin Gleason" w:date="2022-02-01T08:59:00Z">
        <w:r w:rsidDel="00E6176F">
          <w:delText>to</w:delText>
        </w:r>
      </w:del>
      <w:r>
        <w:t xml:space="preserve"> explore </w:t>
      </w:r>
      <w:del w:id="152" w:author="Colin Gleason" w:date="2022-02-01T08:59:00Z">
        <w:r w:rsidDel="00E6176F">
          <w:delText xml:space="preserve">algorithm </w:delText>
        </w:r>
      </w:del>
      <w:ins w:id="153" w:author="Colin Gleason" w:date="2022-02-01T08:59:00Z">
        <w:r w:rsidR="00E6176F">
          <w:t xml:space="preserve">BIKER’s </w:t>
        </w:r>
      </w:ins>
      <w:r>
        <w:t xml:space="preserve">robustness to the expected measurement errors implicit in the satellite’s observations. Finally, we also couple BIKER’s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with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predict gas fluxes and compare these against established literature methods that are reliant on in situ hydraulic measurements.</w:t>
      </w:r>
    </w:p>
    <w:p w14:paraId="37F771D0" w14:textId="77777777" w:rsidR="00D15F4C" w:rsidRDefault="00293E69">
      <w:pPr>
        <w:pStyle w:val="BodyText"/>
      </w:pPr>
      <w:r>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w:t>
      </w:r>
      <w:r>
        <w:lastRenderedPageBreak/>
        <w:t>exchange theory and remote sensing. We also provide a flowchart detailing the entire study as Figure 1.</w:t>
      </w:r>
    </w:p>
    <w:p w14:paraId="37F771D1" w14:textId="77777777" w:rsidR="00D15F4C" w:rsidRDefault="00293E69">
      <w:commentRangeStart w:id="154"/>
      <w:r>
        <w:rPr>
          <w:noProof/>
        </w:rPr>
        <w:drawing>
          <wp:inline distT="0" distB="0" distL="0" distR="0" wp14:anchorId="37F7733D" wp14:editId="3C392D02">
            <wp:extent cx="3429000" cy="5753100"/>
            <wp:effectExtent l="0" t="0" r="0" b="0"/>
            <wp:docPr id="1" name="Picture" descr="Figure 1: Flowchart detailing the BIKER algorithm. Dashed lines indicate workflow to calculate the observed data that we validate against. See Appendix A for variable nomenclature used in this study."/>
            <wp:cNvGraphicFramePr/>
            <a:graphic xmlns:a="http://schemas.openxmlformats.org/drawingml/2006/main">
              <a:graphicData uri="http://schemas.openxmlformats.org/drawingml/2006/picture">
                <pic:pic xmlns:pic="http://schemas.openxmlformats.org/drawingml/2006/picture">
                  <pic:nvPicPr>
                    <pic:cNvPr id="0" name="Picture" descr="cache/flowchart_2.jpg"/>
                    <pic:cNvPicPr>
                      <a:picLocks noChangeAspect="1" noChangeArrowheads="1"/>
                    </pic:cNvPicPr>
                  </pic:nvPicPr>
                  <pic:blipFill>
                    <a:blip r:embed="rId16"/>
                    <a:stretch>
                      <a:fillRect/>
                    </a:stretch>
                  </pic:blipFill>
                  <pic:spPr bwMode="auto">
                    <a:xfrm>
                      <a:off x="0" y="0"/>
                      <a:ext cx="3429010" cy="5753116"/>
                    </a:xfrm>
                    <a:prstGeom prst="rect">
                      <a:avLst/>
                    </a:prstGeom>
                    <a:noFill/>
                    <a:ln w="9525">
                      <a:noFill/>
                      <a:headEnd/>
                      <a:tailEnd/>
                    </a:ln>
                  </pic:spPr>
                </pic:pic>
              </a:graphicData>
            </a:graphic>
          </wp:inline>
        </w:drawing>
      </w:r>
      <w:commentRangeEnd w:id="154"/>
      <w:r w:rsidR="0092191D">
        <w:rPr>
          <w:rStyle w:val="CommentReference"/>
        </w:rPr>
        <w:commentReference w:id="154"/>
      </w:r>
    </w:p>
    <w:p w14:paraId="37F771D2" w14:textId="79565B5C" w:rsidR="00D15F4C" w:rsidRDefault="00293E69">
      <w:pPr>
        <w:pStyle w:val="ImageCaption"/>
        <w:rPr>
          <w:ins w:id="155" w:author="Colin Gleason" w:date="2022-02-01T09:02:00Z"/>
        </w:rPr>
      </w:pPr>
      <w:r>
        <w:lastRenderedPageBreak/>
        <w:t>Figure 1: Flowchart detailing the BIKER algorithm. Dashed lines indicate workflow to calculate the observed data that we validate against. See Appendix A for variable nomenclature used in this study.</w:t>
      </w:r>
    </w:p>
    <w:p w14:paraId="00FBC077" w14:textId="165A2E2A" w:rsidR="00D952DE" w:rsidRDefault="00D952DE">
      <w:pPr>
        <w:pStyle w:val="ImageCaption"/>
        <w:rPr>
          <w:ins w:id="156" w:author="Colin Gleason" w:date="2022-02-01T09:02:00Z"/>
        </w:rPr>
      </w:pPr>
    </w:p>
    <w:p w14:paraId="1CA9B8B5" w14:textId="0C3652AD" w:rsidR="00D952DE" w:rsidRDefault="00D952DE">
      <w:pPr>
        <w:pStyle w:val="ImageCaption"/>
        <w:rPr>
          <w:ins w:id="157" w:author="Colin Gleason" w:date="2022-02-01T09:02:00Z"/>
        </w:rPr>
      </w:pPr>
    </w:p>
    <w:p w14:paraId="1B0E63BB" w14:textId="77777777" w:rsidR="00D952DE" w:rsidRDefault="00D952DE">
      <w:pPr>
        <w:pStyle w:val="ImageCaption"/>
      </w:pPr>
    </w:p>
    <w:p w14:paraId="37F771D3" w14:textId="77777777" w:rsidR="00D15F4C" w:rsidRDefault="00293E69">
      <w:pPr>
        <w:pStyle w:val="Heading2"/>
      </w:pPr>
      <w:bookmarkStart w:id="158" w:name="X3dfe5dccaf206a7c46128d2de655820e1c40187"/>
      <w:bookmarkEnd w:id="20"/>
      <w:r>
        <w:t xml:space="preserve">2 Prediciting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from large-river hydraulic geometry</w:t>
      </w:r>
    </w:p>
    <w:p w14:paraId="37F771D4" w14:textId="2D99E169" w:rsidR="00D15F4C" w:rsidRDefault="00293E69">
      <w:pPr>
        <w:pStyle w:val="FirstParagraph"/>
      </w:pPr>
      <w:commentRangeStart w:id="159"/>
      <w:r>
        <w:t>To</w:t>
      </w:r>
      <w:commentRangeEnd w:id="159"/>
      <w:r w:rsidR="00ED052C">
        <w:rPr>
          <w:rStyle w:val="CommentReference"/>
        </w:rPr>
        <w:commentReference w:id="159"/>
      </w:r>
      <w:r>
        <w:t xml:space="preserve">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the large rivers that SWOT will observe, we start from an established process-based model for </w:t>
      </w:r>
      <w:r>
        <w:rPr>
          <w:i/>
          <w:iCs/>
        </w:rPr>
        <w:t>k</w:t>
      </w:r>
      <w:ins w:id="160" w:author="Colin Gleason" w:date="2022-02-01T15:41:00Z">
        <w:r w:rsidR="00ED052C">
          <w:rPr>
            <w:i/>
            <w:iCs/>
            <w:vertAlign w:val="subscript"/>
          </w:rPr>
          <w:t>600</w:t>
        </w:r>
      </w:ins>
      <w:r>
        <w:t>, impose hydraulic assumptions that are valid in SWOT-observable rivers, and obtain a model we empirically test. Following a description of the data (section 2.1), we outline established models (section 2.2) and then step through our hydraulic assumptions to arrive at an equation that is compatible with SWOT measurements (section 2.3). We then empirically validate the model (section 2.3)</w:t>
      </w:r>
    </w:p>
    <w:p w14:paraId="37F771D5" w14:textId="77777777" w:rsidR="00D15F4C" w:rsidRDefault="00293E69">
      <w:pPr>
        <w:pStyle w:val="Heading3"/>
      </w:pPr>
      <w:bookmarkStart w:id="161" w:name="data"/>
      <w:r>
        <w:t>2.1 Data</w:t>
      </w:r>
    </w:p>
    <w:p w14:paraId="37F771D6" w14:textId="50850D5B" w:rsidR="00D15F4C" w:rsidRDefault="00293E69">
      <w:pPr>
        <w:pStyle w:val="FirstParagraph"/>
      </w:pPr>
      <w:r>
        <w:t xml:space="preserve">We develop our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multiple datasets of 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stream hydraulics collected from the literature. In total, </w:t>
      </w:r>
      <w:del w:id="162" w:author="Colin Gleason" w:date="2022-02-01T15:41:00Z">
        <w:r w:rsidDel="00F12DF9">
          <w:delText xml:space="preserve">there </w:delText>
        </w:r>
      </w:del>
      <w:ins w:id="163" w:author="Colin Gleason" w:date="2022-02-01T15:41:00Z">
        <w:r w:rsidR="00F12DF9">
          <w:t xml:space="preserve">we </w:t>
        </w:r>
        <w:proofErr w:type="spellStart"/>
        <w:r w:rsidR="00F12DF9">
          <w:t>obatined</w:t>
        </w:r>
      </w:ins>
      <w:proofErr w:type="spellEnd"/>
      <w:del w:id="164" w:author="Colin Gleason" w:date="2022-02-01T15:42:00Z">
        <w:r w:rsidDel="00F12DF9">
          <w:delText>are</w:delText>
        </w:r>
      </w:del>
      <w:r>
        <w:t xml:space="preserve"> 763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701 of these measurements previously gathered by Raymond et al. (2012) and Ulseth et al. (2019). The remaining measurements come from Churchill et al. (1964) and Owens et al. (1964). See Table S1 for a complete list of the studies that collected these measurements. All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lastRenderedPageBreak/>
        <w:t xml:space="preserve">measurements come from tracer studies and thus define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del w:id="165" w:author="Colin Gleason" w:date="2022-02-01T15:42:00Z">
        <w:r w:rsidDel="00F92F5B">
          <w:delText xml:space="preserve">and the rivers’ mean hydraulic properties </w:delText>
        </w:r>
      </w:del>
      <w:r>
        <w:t>at the reach scale.</w:t>
      </w:r>
    </w:p>
    <w:p w14:paraId="37F771D7" w14:textId="67F4F728" w:rsidR="00D15F4C" w:rsidRDefault="00293E69">
      <w:pPr>
        <w:pStyle w:val="BodyText"/>
      </w:pPr>
      <w:r>
        <w:t xml:space="preserve">In addition to hydraulics measured alongside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reported above, we expand our dataset of stream hydraulics using a previously published compilation of in situ hydraulic measurements (Brinkerhoff et al., 2019). That dataset contains over 530,000 unique measurements of river channel velocity, width, and discharge from across the continental United States, originally made to calibrate United States Geological Survey (USGS) streamgauge rating curves and made public by the USGS.</w:t>
      </w:r>
      <w:ins w:id="166" w:author="Colin Gleason" w:date="2022-02-01T15:42:00Z">
        <w:r w:rsidR="00F92F5B">
          <w:t xml:space="preserve"> This dataset is used to xxx</w:t>
        </w:r>
      </w:ins>
    </w:p>
    <w:p w14:paraId="37F771D8" w14:textId="77777777" w:rsidR="00D15F4C" w:rsidRDefault="00293E69">
      <w:pPr>
        <w:pStyle w:val="Heading3"/>
      </w:pPr>
      <w:bookmarkStart w:id="167" w:name="Xe0474c0723719b4b4d9a03c02561ac56c964d77"/>
      <w:bookmarkEnd w:id="161"/>
      <w:r>
        <w:t xml:space="preserve">2.2 Process-based hydraulic modeling of river </w:t>
      </w:r>
      <w:r>
        <w:rPr>
          <w:i/>
          <w:iCs/>
        </w:rPr>
        <w:t>k</w:t>
      </w:r>
    </w:p>
    <w:p w14:paraId="37F771D9" w14:textId="77777777" w:rsidR="00D15F4C" w:rsidRDefault="00293E69">
      <w:pPr>
        <w:pStyle w:val="FirstParagraph"/>
      </w:pPr>
      <w:r>
        <w:rPr>
          <w:i/>
          <w:iCs/>
        </w:rPr>
        <w:t>k</w:t>
      </w:r>
      <w:r>
        <w:t xml:space="preserve"> scales with near-surface turbulence in turbulent streamflows (Hall &amp; Ulseth, 2020), and extensive field and laboratory experiments have converged on the ‘small-eddy model’ as derived by Lamont &amp; Scott (1970) and empirically anticipated by Calderbank &amp; Moo-Young (1961). This model scales </w:t>
      </w:r>
      <w:r>
        <w:rPr>
          <w:i/>
          <w:iCs/>
        </w:rPr>
        <w:t>k</w:t>
      </w:r>
      <w:r>
        <w:t xml:space="preserve"> via the smallest-scale turbulent eddies and has been repeatedly empirically validated in freshwater systems (e.g. Katul et al., 2018; Lorke &amp; Peeters, 2006; Moog &amp; Jirka, 1999b; Tokoro et al., 2008; Vachon et al., 2010; Wang et al., 2021; Zappa et al., 2003, 2007). The small-eddy model is provided as equation 3,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w:t>
      </w:r>
    </w:p>
    <w:p w14:paraId="37F771DA" w14:textId="77777777" w:rsidR="00D15F4C" w:rsidRDefault="00293E69">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3</m:t>
              </m:r>
            </m:e>
          </m:d>
        </m:oMath>
      </m:oMathPara>
    </w:p>
    <w:p w14:paraId="37F771DB" w14:textId="2C55FD2D" w:rsidR="00D15F4C" w:rsidRDefault="00293E69">
      <w:pPr>
        <w:pStyle w:val="FirstParagraph"/>
      </w:pPr>
      <w:r>
        <w:t xml:space="preserve">Some laboratory and field observations additionally suggest that open channel flows with small bed roughness do not exhibit homogeneous surface dissipation at their air-water interface </w:t>
      </w:r>
      <w:r>
        <w:lastRenderedPageBreak/>
        <w:t xml:space="preserve">(Moog &amp; Jirka, 1999a; Talke et al., 2013). Given this observation, Moog &amp; Jirka (1999a) proposed an extension to the small-eddy model, additionally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a shear Reynold’s number formulation. This is equation 4 and is referred to here as the ‘Reynolds extension’ model. The Reynolds model is hypothetically useful in low-turbulence scenarios where a relative lack of large-scale eddies effectively ‘filter out’ the number of small-eddies that actually reach the interface and initiate gas exchange (Talke et al., 2013). While scaling </w:t>
      </w:r>
      <w:r>
        <w:rPr>
          <w:i/>
          <w:iCs/>
        </w:rPr>
        <w:t>k</w:t>
      </w:r>
      <w:r>
        <w:t xml:space="preserve"> via a shear Reynold’s formulation is sometimes done to parameterize wave-breaking gas exchange models in the open ocean (Brumer et al., 2017; D. Zhao et al., 2003; Dongliang Zhao &amp; Toba, 2001), it is infrequently done in rivers. In the context of BIKER, we chose to test this model because large, SWOT-observable rivers are generally the smoothest, least-turbulent flows along the stream-to-ocean continuum where small eddies might not reach the surface. Further, to our knowledge</w:t>
      </w:r>
      <w:ins w:id="168" w:author="Colin Gleason" w:date="2022-02-01T15:43:00Z">
        <w:r w:rsidR="0001015A">
          <w:t>,</w:t>
        </w:r>
      </w:ins>
      <w:r>
        <w:t xml:space="preserve"> this Reynolds extension model has never been empirically tested in predicting river </w:t>
      </w:r>
      <w:r>
        <w:rPr>
          <w:i/>
          <w:iCs/>
        </w:rPr>
        <w:t>k</w:t>
      </w:r>
      <w:r>
        <w:t>, aside from confirming that large-scale eddies differentially move turbulence to the surface in a large river (Talke et al., 2013).</w:t>
      </w:r>
    </w:p>
    <w:p w14:paraId="37F771DC" w14:textId="77777777" w:rsidR="00D15F4C" w:rsidRDefault="00293E69">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4</m:t>
              </m:r>
            </m:e>
          </m:d>
        </m:oMath>
      </m:oMathPara>
    </w:p>
    <w:p w14:paraId="37F771DD" w14:textId="77777777" w:rsidR="00D15F4C" w:rsidRDefault="00293E69">
      <w:pPr>
        <w:pStyle w:val="FirstParagraph"/>
      </w:pPr>
      <w:r>
        <w:t xml:space="preserve">Equations 3 and 4 both rely on </w:t>
      </w:r>
      <m:oMath>
        <m:r>
          <w:rPr>
            <w:rFonts w:ascii="Cambria Math" w:hAnsi="Cambria Math"/>
          </w:rPr>
          <m:t>ϵ</m:t>
        </m:r>
      </m:oMath>
      <w:r>
        <w:t xml:space="preserve">, which is non-trivial to measure. When working at large scales, a commonly used </w:t>
      </w:r>
      <m:oMath>
        <m:r>
          <w:rPr>
            <w:rFonts w:ascii="Cambria Math" w:hAnsi="Cambria Math"/>
          </w:rPr>
          <m:t>ϵ</m:t>
        </m:r>
      </m:oMath>
      <w:r>
        <w:t xml:space="preserve"> model assumes that all turbulence is generated at the bed and transported to the air-water interface via the log-law-of-the-wall (equation 5- Lorke &amp; Peeters, 2006; Nezu &amp; Nakagawa, 1993). Another approach </w:t>
      </w:r>
      <w:del w:id="169" w:author="Colin Gleason" w:date="2022-02-01T15:44:00Z">
        <w:r w:rsidDel="00A4525F">
          <w:delText>(</w:delText>
        </w:r>
      </w:del>
      <w:r>
        <w:t>specific to fluvial settings</w:t>
      </w:r>
      <w:del w:id="170" w:author="Colin Gleason" w:date="2022-02-01T15:44:00Z">
        <w:r w:rsidDel="00A4525F">
          <w:delText>)</w:delText>
        </w:r>
      </w:del>
      <w:r>
        <w:t xml:space="preserve"> models </w:t>
      </w:r>
      <w:r>
        <w:rPr>
          <w:i/>
          <w:iCs/>
        </w:rPr>
        <w:t>k</w:t>
      </w:r>
      <w:r>
        <w:t xml:space="preserve"> via ‘form-drag dissipation’ (equation 6) which is equivalently the total stream power per unit mass water. This normalized stream power captures the bulk frictional resistance (and thus energy </w:t>
      </w:r>
      <w:r>
        <w:lastRenderedPageBreak/>
        <w:t xml:space="preserve">dissipation) via channel banks, meanders, bars, etc. that is unique to fluvial systems (Moog &amp; Jirka, 1999b). Authors have since shown that equation 6 can reasonably predict </w:t>
      </w:r>
      <w:r>
        <w:rPr>
          <w:i/>
          <w:iCs/>
        </w:rPr>
        <w:t>k</w:t>
      </w:r>
      <w:r>
        <w:t xml:space="preserve"> in rivers and streams (Raymond et al., 2012; Ulseth et al., 2019; Wang et al., 2021).</w:t>
      </w:r>
    </w:p>
    <w:p w14:paraId="37F771DE" w14:textId="77777777" w:rsidR="00D15F4C" w:rsidRDefault="00293E69">
      <w:pPr>
        <w:pStyle w:val="BodyText"/>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d>
            <m:dPr>
              <m:ctrlPr>
                <w:rPr>
                  <w:rFonts w:ascii="Cambria Math" w:hAnsi="Cambria Math"/>
                </w:rPr>
              </m:ctrlPr>
            </m:dPr>
            <m:e>
              <m:r>
                <m:rPr>
                  <m:sty m:val="b"/>
                </m:rPr>
                <w:rPr>
                  <w:rFonts w:ascii="Cambria Math" w:hAnsi="Cambria Math"/>
                </w:rPr>
                <m:t>5</m:t>
              </m:r>
            </m:e>
          </m:d>
        </m:oMath>
      </m:oMathPara>
    </w:p>
    <w:p w14:paraId="37F771DF" w14:textId="77777777" w:rsidR="00D15F4C" w:rsidRDefault="00293E69">
      <w:pPr>
        <w:pStyle w:val="FirstParagraph"/>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r>
            <m:rPr>
              <m:sty m:val="p"/>
            </m:rPr>
            <w:rPr>
              <w:rFonts w:ascii="Cambria Math" w:hAnsi="Cambria Math"/>
            </w:rPr>
            <m:t>=</m:t>
          </m:r>
          <m:r>
            <w:rPr>
              <w:rFonts w:ascii="Cambria Math" w:hAnsi="Cambria Math"/>
            </w:rPr>
            <m:t>gS</m:t>
          </m:r>
          <m:acc>
            <m:accPr>
              <m:chr m:val="‾"/>
              <m:ctrlPr>
                <w:rPr>
                  <w:rFonts w:ascii="Cambria Math" w:hAnsi="Cambria Math"/>
                </w:rPr>
              </m:ctrlPr>
            </m:accPr>
            <m:e>
              <m:r>
                <w:rPr>
                  <w:rFonts w:ascii="Cambria Math" w:hAnsi="Cambria Math"/>
                </w:rPr>
                <m:t>U</m:t>
              </m:r>
            </m:e>
          </m:acc>
          <m:d>
            <m:dPr>
              <m:ctrlPr>
                <w:rPr>
                  <w:rFonts w:ascii="Cambria Math" w:hAnsi="Cambria Math"/>
                </w:rPr>
              </m:ctrlPr>
            </m:dPr>
            <m:e>
              <m:r>
                <m:rPr>
                  <m:sty m:val="b"/>
                </m:rPr>
                <w:rPr>
                  <w:rFonts w:ascii="Cambria Math" w:hAnsi="Cambria Math"/>
                </w:rPr>
                <m:t>6</m:t>
              </m:r>
            </m:e>
          </m:d>
        </m:oMath>
      </m:oMathPara>
    </w:p>
    <w:p w14:paraId="37F771E0" w14:textId="77777777" w:rsidR="00D15F4C" w:rsidRDefault="00293E69">
      <w:pPr>
        <w:pStyle w:val="Heading3"/>
      </w:pPr>
      <w:bookmarkStart w:id="171" w:name="deriving-a-large-river-k_600-model"/>
      <w:bookmarkEnd w:id="167"/>
      <w:r>
        <w:t xml:space="preserve">2.3 Deriving a large-river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model</w:t>
      </w:r>
    </w:p>
    <w:p w14:paraId="37F771E1" w14:textId="2E8AA9FE" w:rsidR="00D15F4C" w:rsidRDefault="00293E69">
      <w:pPr>
        <w:pStyle w:val="FirstParagraph"/>
      </w:pPr>
      <w:r>
        <w:t xml:space="preserve">Given the theoretical context provided in Section 2.2, we now turn to SWOT-observable systems specifically. Rivers and streams change predictably along their longitudinal profile from headwater to ocean, and we can exploit the hydraulic geometry of large rivers at the end of this continumn to estimate </w:t>
      </w:r>
      <w:r>
        <w:rPr>
          <w:i/>
          <w:iCs/>
        </w:rPr>
        <w:t>k</w:t>
      </w:r>
      <w:r>
        <w:t xml:space="preserve"> in SWOT-observable systems. </w:t>
      </w:r>
      <w:commentRangeStart w:id="172"/>
      <w:r>
        <w:t xml:space="preserve">In general, as river size increases, channels become more rectangular, their shapes elongate (becoming wider quicker than they become deeper) and their hydraulic radii begin to approximate their mean flow depth, </w:t>
      </w:r>
      <w:proofErr w:type="gramStart"/>
      <w:r>
        <w:t>i.e.</w:t>
      </w:r>
      <w:proofErr w:type="gramEnd"/>
      <w:r>
        <w:t>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w:commentRangeEnd w:id="172"/>
        <m:r>
          <m:rPr>
            <m:sty m:val="p"/>
          </m:rPr>
          <w:rPr>
            <w:rStyle w:val="CommentReference"/>
          </w:rPr>
          <w:commentReference w:id="172"/>
        </m:r>
      </m:oMath>
      <w:r>
        <w:t xml:space="preserve">. This is a common assumption in hydraulic and geomorphic modeling of large rivers, </w:t>
      </w:r>
      <w:del w:id="173" w:author="Colin Gleason" w:date="2022-02-01T15:45:00Z">
        <w:r w:rsidDel="0028787F">
          <w:delText xml:space="preserve">where </w:delText>
        </w:r>
      </w:del>
      <w:ins w:id="174" w:author="Colin Gleason" w:date="2022-02-01T15:45:00Z">
        <w:r w:rsidR="0028787F">
          <w:t>and</w:t>
        </w:r>
        <w:r w:rsidR="0028787F">
          <w:t xml:space="preserve"> </w:t>
        </w:r>
      </w:ins>
      <w:r>
        <w:t xml:space="preserve">the average flow in a SWOT-observable river </w:t>
      </w:r>
      <w:del w:id="175" w:author="Colin Gleason" w:date="2022-02-01T15:45:00Z">
        <w:r w:rsidDel="0028787F">
          <w:delText xml:space="preserve">flow </w:delText>
        </w:r>
      </w:del>
      <w:r>
        <w:t xml:space="preserve">has a </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h</m:t>
                </m:r>
              </m:sub>
            </m:sSub>
          </m:num>
          <m:den>
            <m:r>
              <w:rPr>
                <w:rFonts w:ascii="Cambria Math" w:hAnsi="Cambria Math"/>
              </w:rPr>
              <m:t>H</m:t>
            </m:r>
          </m:den>
        </m:f>
      </m:oMath>
      <w:r>
        <w:t xml:space="preserve"> </w:t>
      </w:r>
      <w:commentRangeStart w:id="176"/>
      <w:r>
        <w:t xml:space="preserve">ratio of 0.98 </w:t>
      </w:r>
      <w:commentRangeEnd w:id="176"/>
      <w:r w:rsidR="00A45380">
        <w:rPr>
          <w:rStyle w:val="CommentReference"/>
        </w:rPr>
        <w:commentReference w:id="176"/>
      </w:r>
      <w:r>
        <w:t>(n = 22</w:t>
      </w:r>
      <w:ins w:id="177" w:author="Colin Gleason" w:date="2022-02-01T15:45:00Z">
        <w:r w:rsidR="0028787F">
          <w:t>,</w:t>
        </w:r>
      </w:ins>
      <w:r>
        <w:t>452; see Text S1 for how we built this dataset). We refer to these rivers as ‘hydraulically-wide.’</w:t>
      </w:r>
    </w:p>
    <w:p w14:paraId="37F771E2" w14:textId="27B5F70C" w:rsidR="00D15F4C" w:rsidRDefault="00293E69">
      <w:pPr>
        <w:pStyle w:val="BodyText"/>
      </w:pPr>
      <w:r>
        <w:t xml:space="preserve">We therefore assume that all SWOT-observable rivers are </w:t>
      </w:r>
      <w:proofErr w:type="gramStart"/>
      <w:r>
        <w:t>hydraulically-wide</w:t>
      </w:r>
      <w:proofErr w:type="gramEnd"/>
      <w:r>
        <w:t xml:space="preserve"> </w:t>
      </w:r>
      <w:ins w:id="178" w:author="Colin Gleason" w:date="2022-02-01T15:46:00Z">
        <w:r w:rsidR="00A45380">
          <w:t>to</w:t>
        </w:r>
      </w:ins>
      <w:del w:id="179" w:author="Colin Gleason" w:date="2022-02-01T15:46:00Z">
        <w:r w:rsidDel="00A45380">
          <w:delText>and</w:delText>
        </w:r>
      </w:del>
      <w:r>
        <w:t xml:space="preserve"> derive a model for gas exchange. The overall goal </w:t>
      </w:r>
      <w:ins w:id="180" w:author="Colin Gleason" w:date="2022-02-01T15:46:00Z">
        <w:r w:rsidR="00423890">
          <w:t>i</w:t>
        </w:r>
      </w:ins>
      <w:del w:id="181" w:author="Colin Gleason" w:date="2022-02-01T15:46:00Z">
        <w:r w:rsidDel="00423890">
          <w:delText>wa</w:delText>
        </w:r>
      </w:del>
      <w:r>
        <w:t xml:space="preserve">s to reduce the equations down to their fundamental parameters, identifying which terms are SWOT observable and limiting the number of terms not directly measurable via SWOT. To do this, we impose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on the Reynolds </w:t>
      </w:r>
      <w:r>
        <w:lastRenderedPageBreak/>
        <w:t xml:space="preserve">extension model and arrive at equation 7 (with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Equation 7 thus define</w:t>
      </w:r>
      <w:ins w:id="182" w:author="Colin Gleason" w:date="2022-02-01T15:46:00Z">
        <w:r w:rsidR="00423890">
          <w:t>s</w:t>
        </w:r>
      </w:ins>
      <w:r>
        <w:t xml:space="preserve"> gas exchange velocity solely as a function of slope, mean flow depth, and mean flow velocity. This is theoretically valid only in a hydraulically-wide channel.</w:t>
      </w:r>
    </w:p>
    <w:p w14:paraId="37F771E3" w14:textId="77777777" w:rsidR="00D15F4C" w:rsidRDefault="00753AC7">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7</m:t>
              </m:r>
            </m:e>
          </m:d>
        </m:oMath>
      </m:oMathPara>
    </w:p>
    <w:p w14:paraId="37F771E4" w14:textId="2ADFEA5A" w:rsidR="00D15F4C" w:rsidRDefault="00423890">
      <w:pPr>
        <w:pStyle w:val="FirstParagraph"/>
      </w:pPr>
      <w:ins w:id="183" w:author="Colin Gleason" w:date="2022-02-01T15:47:00Z">
        <w:r>
          <w:t>W</w:t>
        </w:r>
      </w:ins>
      <w:del w:id="184" w:author="Colin Gleason" w:date="2022-02-01T15:47:00Z">
        <w:r w:rsidR="00293E69" w:rsidDel="00423890">
          <w:delText>w</w:delText>
        </w:r>
      </w:del>
      <w:r w:rsidR="00293E69">
        <w:t xml:space="preserve">e also </w:t>
      </w:r>
      <w:proofErr w:type="gramStart"/>
      <w:r w:rsidR="00293E69">
        <w:t>test</w:t>
      </w:r>
      <w:proofErr w:type="gramEnd"/>
      <w:r w:rsidR="00293E69">
        <w:t xml:space="preserve"> the performance of three other models for predicting </w:t>
      </w:r>
      <w:r w:rsidR="00293E69">
        <w:rPr>
          <w:i/>
          <w:iCs/>
        </w:rPr>
        <w:t>k</w:t>
      </w:r>
      <w:r w:rsidR="00293E69">
        <w:t xml:space="preserve"> in hydraulically-wide channels via the other three unique combinations of equations 3-4 and equations 5-6. </w:t>
      </w:r>
      <w:del w:id="185" w:author="Colin Gleason" w:date="2022-02-01T15:47:00Z">
        <w:r w:rsidR="00293E69" w:rsidDel="00423890">
          <w:delText>T</w:delText>
        </w:r>
      </w:del>
      <w:r w:rsidR="00293E69">
        <w:t xml:space="preserve"> While the complete model derivations and results for the four models are provided in Text S2 and Figure S1, the final and best-performing model (equation 7) is presented</w:t>
      </w:r>
      <w:ins w:id="186" w:author="Colin Gleason" w:date="2022-02-01T15:47:00Z">
        <w:r>
          <w:t xml:space="preserve"> and used</w:t>
        </w:r>
      </w:ins>
      <w:r w:rsidR="00293E69">
        <w:t xml:space="preserve"> below.</w:t>
      </w:r>
    </w:p>
    <w:p w14:paraId="37F771E5" w14:textId="77777777" w:rsidR="00D15F4C" w:rsidRDefault="00293E69">
      <w:pPr>
        <w:pStyle w:val="Heading3"/>
      </w:pPr>
      <w:bookmarkStart w:id="187" w:name="model-validation"/>
      <w:bookmarkEnd w:id="171"/>
      <w:r>
        <w:t>2.4 Model validation</w:t>
      </w:r>
    </w:p>
    <w:p w14:paraId="37F771E6" w14:textId="54640A6B" w:rsidR="00D15F4C" w:rsidRDefault="00293E69">
      <w:pPr>
        <w:pStyle w:val="FirstParagraph"/>
      </w:pPr>
      <w:r>
        <w:t xml:space="preserve">With equation 7 derived, we now empirically its strength of fit for hydraulically-wide river flows. We validate on the dataset of in situ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after filtering for measurements made in </w:t>
      </w:r>
      <w:proofErr w:type="gramStart"/>
      <w:r>
        <w:t>hydraulically-wide</w:t>
      </w:r>
      <w:proofErr w:type="gramEnd"/>
      <w:r>
        <w:t xml:space="preserve"> channels, which was </w:t>
      </w:r>
      <w:del w:id="188" w:author="Colin Gleason" w:date="2022-02-01T15:47:00Z">
        <w:r w:rsidDel="00A717C0">
          <w:delText xml:space="preserve">operationally </w:delText>
        </w:r>
      </w:del>
      <w:r>
        <w:t xml:space="preserve">defined as flows whose hydraulic radius was within 1% of their mean flow depth. All told, this amounts to 166 direct measurements of </w:t>
      </w:r>
      <w:proofErr w:type="gramStart"/>
      <w:r>
        <w:t>hydraulically-wide</w:t>
      </w:r>
      <w:proofErr w:type="gramEnd"/>
      <w:r>
        <w:t xml:space="preserv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del w:id="189" w:author="Colin Gleason" w:date="2022-02-01T15:47:00Z">
        <w:r w:rsidDel="00A717C0">
          <w:delText>and stream hydraulics to test with</w:delText>
        </w:r>
      </w:del>
      <w:r>
        <w:t xml:space="preserve">. </w:t>
      </w:r>
      <w:del w:id="190" w:author="Colin Gleason" w:date="2022-02-01T15:47:00Z">
        <w:r w:rsidDel="00A717C0">
          <w:delText>The model</w:delText>
        </w:r>
      </w:del>
      <w:ins w:id="191" w:author="Colin Gleason" w:date="2022-02-01T15:47:00Z">
        <w:r w:rsidR="00A717C0">
          <w:t>Equation 7</w:t>
        </w:r>
      </w:ins>
      <w:r>
        <w:t xml:space="preserve"> is assessed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and plotted in Figure 2. Note that Figure 2 axes are plotted in logarithmic space only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37F771E7" w14:textId="77777777" w:rsidR="00D15F4C" w:rsidRDefault="00293E69">
      <w:commentRangeStart w:id="192"/>
      <w:r>
        <w:rPr>
          <w:noProof/>
        </w:rPr>
        <w:lastRenderedPageBreak/>
        <w:drawing>
          <wp:inline distT="0" distB="0" distL="0" distR="0" wp14:anchorId="37F7733F" wp14:editId="563B521C">
            <wp:extent cx="3794760" cy="358394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794760" cy="3583940"/>
                    </a:xfrm>
                    <a:prstGeom prst="rect">
                      <a:avLst/>
                    </a:prstGeom>
                    <a:noFill/>
                    <a:ln w="9525">
                      <a:noFill/>
                      <a:headEnd/>
                      <a:tailEnd/>
                    </a:ln>
                  </pic:spPr>
                </pic:pic>
              </a:graphicData>
            </a:graphic>
          </wp:inline>
        </w:drawing>
      </w:r>
      <w:commentRangeEnd w:id="192"/>
      <w:r w:rsidR="0005194E">
        <w:rPr>
          <w:rStyle w:val="CommentReference"/>
        </w:rPr>
        <w:commentReference w:id="192"/>
      </w:r>
    </w:p>
    <w:p w14:paraId="37F771E8" w14:textId="77777777" w:rsidR="00D15F4C" w:rsidRDefault="00293E69">
      <w:pPr>
        <w:pStyle w:val="ImageCaption"/>
      </w:pPr>
      <w:r>
        <w:t xml:space="preserve">Figure 2: Empirical testing of our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on 166 measurements made in hydraulically-wide rivers. Note that axes are plotted in logarithmic space just for visualization: model fit and validation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w:t>
      </w:r>
    </w:p>
    <w:p w14:paraId="37F771E9" w14:textId="08A1EB81" w:rsidR="00D15F4C" w:rsidRDefault="0005194E">
      <w:pPr>
        <w:pStyle w:val="BodyText"/>
      </w:pPr>
      <w:ins w:id="193" w:author="Colin Gleason" w:date="2022-02-01T15:48:00Z">
        <w:r>
          <w:t xml:space="preserve">Figure 2 shows that </w:t>
        </w:r>
      </w:ins>
      <w:del w:id="194" w:author="Colin Gleason" w:date="2022-02-01T15:48:00Z">
        <w:r w:rsidR="00293E69" w:rsidDel="0005194E">
          <w:delText>O</w:delText>
        </w:r>
      </w:del>
      <w:del w:id="195" w:author="Colin Gleason" w:date="2022-02-01T15:54:00Z">
        <w:r w:rsidR="00293E69" w:rsidDel="00174B25">
          <w:delText>ur model</w:delText>
        </w:r>
      </w:del>
      <w:ins w:id="196" w:author="Colin Gleason" w:date="2022-02-01T15:54:00Z">
        <w:r w:rsidR="00174B25">
          <w:t>equation 7</w:t>
        </w:r>
      </w:ins>
      <w:r w:rsidR="00293E69">
        <w:t xml:space="preserve"> explains 70% of variation in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sidR="00293E69">
        <w:t xml:space="preserve"> in </w:t>
      </w:r>
      <w:proofErr w:type="gramStart"/>
      <w:r w:rsidR="00293E69">
        <w:t>hydraulically-wide</w:t>
      </w:r>
      <w:proofErr w:type="gramEnd"/>
      <w:r w:rsidR="00293E69">
        <w:t xml:space="preserve"> rivers and accurately captures the scaling dynamics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sidR="00293E69">
        <w:t xml:space="preserve"> as well. While the individual residuals can be quite large, the overall scaling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sidR="00293E69">
        <w:t xml:space="preserve"> with river hydraulics is strongly captured</w:t>
      </w:r>
      <w:ins w:id="197" w:author="Colin Gleason" w:date="2022-02-01T15:54:00Z">
        <w:r w:rsidR="007D7674">
          <w:t>, remembering that Figure 2 is in log space</w:t>
        </w:r>
      </w:ins>
      <w:r w:rsidR="00293E69">
        <w:t xml:space="preserve">. Compared to </w:t>
      </w:r>
      <w:del w:id="198" w:author="Colin Gleason" w:date="2022-02-01T15:54:00Z">
        <w:r w:rsidR="00293E69" w:rsidDel="007D7674">
          <w:delText>the other models</w:delText>
        </w:r>
      </w:del>
      <w:ins w:id="199" w:author="Colin Gleason" w:date="2022-02-01T15:54:00Z">
        <w:r w:rsidR="007D7674">
          <w:t>other combinations of Eq</w:t>
        </w:r>
      </w:ins>
      <w:ins w:id="200" w:author="Colin Gleason" w:date="2022-02-01T15:55:00Z">
        <w:r w:rsidR="007D7674">
          <w:t xml:space="preserve"> 3-6 </w:t>
        </w:r>
      </w:ins>
      <w:del w:id="201" w:author="Colin Gleason" w:date="2022-02-01T15:55:00Z">
        <w:r w:rsidR="00293E69" w:rsidDel="007D7674">
          <w:delText xml:space="preserve"> tested </w:delText>
        </w:r>
      </w:del>
      <w:r w:rsidR="00293E69">
        <w:t>(Figure S1), there is also less bias in the estimates thanks to the addition of the Reynold’s number scaling for low-turbulent flows</w:t>
      </w:r>
      <w:ins w:id="202" w:author="Colin Gleason" w:date="2022-02-01T15:55:00Z">
        <w:r w:rsidR="007D7674">
          <w:t xml:space="preserve"> as </w:t>
        </w:r>
        <w:proofErr w:type="spellStart"/>
        <w:r w:rsidR="007D7674">
          <w:t>epxcted</w:t>
        </w:r>
      </w:ins>
      <w:proofErr w:type="spellEnd"/>
      <w:r w:rsidR="00293E69">
        <w:t xml:space="preserve">. The success of this model in </w:t>
      </w:r>
      <w:proofErr w:type="gramStart"/>
      <w:r w:rsidR="00293E69">
        <w:t>hydraulically-wide</w:t>
      </w:r>
      <w:proofErr w:type="gramEnd"/>
      <w:r w:rsidR="00293E69">
        <w:t xml:space="preserve"> channels provides us with a strong physical-model for gas evasion</w:t>
      </w:r>
      <w:ins w:id="203" w:author="Colin Gleason" w:date="2022-02-01T15:55:00Z">
        <w:r w:rsidR="007D7674">
          <w:t xml:space="preserve"> </w:t>
        </w:r>
        <w:r w:rsidR="00E45E27">
          <w:lastRenderedPageBreak/>
          <w:t>built with SWOT in mind</w:t>
        </w:r>
      </w:ins>
      <w:r w:rsidR="00293E69">
        <w:t>. The river hydraulics terms in equation 7 (</w:t>
      </w:r>
      <m:oMath>
        <m:acc>
          <m:accPr>
            <m:chr m:val="‾"/>
            <m:ctrlPr>
              <w:rPr>
                <w:rFonts w:ascii="Cambria Math" w:hAnsi="Cambria Math"/>
              </w:rPr>
            </m:ctrlPr>
          </m:accPr>
          <m:e>
            <m:r>
              <w:rPr>
                <w:rFonts w:ascii="Cambria Math" w:hAnsi="Cambria Math"/>
              </w:rPr>
              <m:t>U</m:t>
            </m:r>
          </m:e>
        </m:acc>
      </m:oMath>
      <w:r w:rsidR="00293E69">
        <w:t xml:space="preserve">, </w:t>
      </w:r>
      <m:oMath>
        <m:r>
          <w:rPr>
            <w:rFonts w:ascii="Cambria Math" w:hAnsi="Cambria Math"/>
          </w:rPr>
          <m:t>H</m:t>
        </m:r>
      </m:oMath>
      <w:r w:rsidR="00293E69">
        <w:t xml:space="preserve">, and </w:t>
      </w:r>
      <m:oMath>
        <m:r>
          <w:rPr>
            <w:rFonts w:ascii="Cambria Math" w:hAnsi="Cambria Math"/>
          </w:rPr>
          <m:t>S</m:t>
        </m:r>
      </m:oMath>
      <w:r w:rsidR="00293E69">
        <w:t>) can either be directly measured or reasonably inferred from SWOT measurements, effectively opening the door for remotely sensing the gas exchange velocity. This is explored next.</w:t>
      </w:r>
    </w:p>
    <w:p w14:paraId="37F771EA" w14:textId="77777777" w:rsidR="00D15F4C" w:rsidRDefault="00293E69">
      <w:pPr>
        <w:pStyle w:val="Heading2"/>
      </w:pPr>
      <w:bookmarkStart w:id="204" w:name="X9f36865864406baa190293deab00ca0a73726c3"/>
      <w:bookmarkEnd w:id="158"/>
      <w:bookmarkEnd w:id="187"/>
      <w:r>
        <w:t>3 Exploiting equation 7 to remotely sense gas exchange velocity</w:t>
      </w:r>
    </w:p>
    <w:p w14:paraId="37F771EB" w14:textId="7898BE04" w:rsidR="00D15F4C" w:rsidRDefault="00293E69">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7 </w:t>
      </w:r>
      <w:del w:id="205" w:author="Colin Gleason" w:date="2022-02-01T15:56:00Z">
        <w:r w:rsidDel="00EA252D">
          <w:delText xml:space="preserve">explains 70% of the variation in </w:delText>
        </w:r>
      </w:del>
      <m:oMath>
        <m:sSub>
          <m:sSubPr>
            <m:ctrlPr>
              <w:del w:id="206" w:author="Colin Gleason" w:date="2022-02-01T15:56:00Z">
                <w:rPr>
                  <w:rFonts w:ascii="Cambria Math" w:hAnsi="Cambria Math"/>
                </w:rPr>
              </w:del>
            </m:ctrlPr>
          </m:sSubPr>
          <m:e>
            <m:r>
              <w:del w:id="207" w:author="Colin Gleason" w:date="2022-02-01T15:56:00Z">
                <w:rPr>
                  <w:rFonts w:ascii="Cambria Math" w:hAnsi="Cambria Math"/>
                </w:rPr>
                <m:t>k</m:t>
              </w:del>
            </m:r>
          </m:e>
          <m:sub>
            <m:r>
              <w:del w:id="208" w:author="Colin Gleason" w:date="2022-02-01T15:56:00Z">
                <w:rPr>
                  <w:rFonts w:ascii="Cambria Math" w:hAnsi="Cambria Math"/>
                </w:rPr>
                <m:t>600</m:t>
              </w:del>
            </m:r>
          </m:sub>
        </m:sSub>
      </m:oMath>
      <w:del w:id="209" w:author="Colin Gleason" w:date="2022-02-01T15:56:00Z">
        <w:r w:rsidDel="00EA252D">
          <w:delText xml:space="preserve"> in hydraulically-wide rivers, which includes nearly all SWOT-observable rivers</w:delText>
        </w:r>
      </w:del>
      <w:ins w:id="210" w:author="Colin Gleason" w:date="2022-02-01T15:56:00Z">
        <w:r w:rsidR="00EA252D">
          <w:t xml:space="preserve">should provide a </w:t>
        </w:r>
        <w:proofErr w:type="spellStart"/>
        <w:r w:rsidR="00EA252D">
          <w:t>realiable</w:t>
        </w:r>
        <w:proofErr w:type="spellEnd"/>
        <w:r w:rsidR="00EA252D">
          <w:t xml:space="preserve"> basis for hydraulicly wide rivers with a defined error structure</w:t>
        </w:r>
      </w:ins>
      <w:r>
        <w:t xml:space="preserve">. Further, equation 7 has only three </w:t>
      </w:r>
      <w:proofErr w:type="spellStart"/>
      <w:r>
        <w:t>non</w:t>
      </w:r>
      <w:ins w:id="211" w:author="Colin Gleason" w:date="2022-02-01T15:56:00Z">
        <w:r w:rsidR="00EA252D">
          <w:t xml:space="preserve"> directly</w:t>
        </w:r>
        <w:proofErr w:type="spellEnd"/>
        <w:r w:rsidR="00EA252D">
          <w:t xml:space="preserve"> </w:t>
        </w:r>
      </w:ins>
      <w:del w:id="212" w:author="Colin Gleason" w:date="2022-02-01T15:56:00Z">
        <w:r w:rsidDel="00EA252D">
          <w:delText>-</w:delText>
        </w:r>
      </w:del>
      <w:proofErr w:type="gramStart"/>
      <w:r>
        <w:t>remotely-sensible</w:t>
      </w:r>
      <w:proofErr w:type="gramEnd"/>
      <w:r>
        <w:t xml:space="preserv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mean flow depth, and mean flow velocity. Conveniently, techniques to simultaneously infer mean flow depth and velocity from SWOT data (among other parameters) have been established over the last decade to infer streamflow from SWOT’s measurements (</w:t>
      </w:r>
      <w:proofErr w:type="gramStart"/>
      <w:r>
        <w:t>e.g.</w:t>
      </w:r>
      <w:proofErr w:type="gramEnd"/>
      <w:r>
        <w:t xml:space="preserve"> Andreadis et al., 2020; Brinkerhoff et al., 2020; Brisset et al., 2018; Durand et al., 2014; Garambois et al., 2020; Garambois &amp; Monnier, 2015; Gleason et al., 2014;</w:t>
      </w:r>
      <w:ins w:id="213" w:author="Colin Gleason" w:date="2022-02-01T15:57:00Z">
        <w:r w:rsidR="00FD3AD4">
          <w:t xml:space="preserve"> </w:t>
        </w:r>
        <w:commentRangeStart w:id="214"/>
        <w:r w:rsidR="00FD3AD4">
          <w:t>Gleason and Smith, 2014;</w:t>
        </w:r>
        <w:commentRangeEnd w:id="214"/>
        <w:r w:rsidR="00FD3AD4">
          <w:rPr>
            <w:rStyle w:val="CommentReference"/>
          </w:rPr>
          <w:commentReference w:id="214"/>
        </w:r>
      </w:ins>
      <w:r>
        <w:t xml:space="preserve"> Hagemann et al., 2017; Larnier et al., 2020; Oubanas et al., 2018). For BIKER, we follow the work developed by Hagemann et al. (2017), Brinkerhoff et al. (2020), and Durand et al. (2014)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channel depth and velocity from SWOT observations using a modified form of Manning’s equation. Following a description of the data used (section 3.1), we detail algorithm development and experimental design (section 3.2) and then we present the validation results (section 3.3).</w:t>
      </w:r>
    </w:p>
    <w:p w14:paraId="37F771EC" w14:textId="77777777" w:rsidR="00D15F4C" w:rsidRDefault="00293E69">
      <w:pPr>
        <w:pStyle w:val="Heading3"/>
      </w:pPr>
      <w:bookmarkStart w:id="215" w:name="data-1"/>
      <w:r>
        <w:lastRenderedPageBreak/>
        <w:t>3.1 Data</w:t>
      </w:r>
    </w:p>
    <w:p w14:paraId="37F771ED" w14:textId="77777777" w:rsidR="00D15F4C" w:rsidRDefault="00293E69">
      <w:r>
        <w:rPr>
          <w:noProof/>
        </w:rPr>
        <w:drawing>
          <wp:inline distT="0" distB="0" distL="0" distR="0" wp14:anchorId="37F77341" wp14:editId="37F77342">
            <wp:extent cx="5943600" cy="4203059"/>
            <wp:effectExtent l="0" t="0" r="0" b="0"/>
            <wp:docPr id="3" name="Picture" descr="Figure 3: Map of the 47 hydraulic models and 1 timeseries of CO_2 samples used in this study. Note that hydraulic model locations are approximate as some of the models are not geo-referenced."/>
            <wp:cNvGraphicFramePr/>
            <a:graphic xmlns:a="http://schemas.openxmlformats.org/drawingml/2006/main">
              <a:graphicData uri="http://schemas.openxmlformats.org/drawingml/2006/picture">
                <pic:pic xmlns:pic="http://schemas.openxmlformats.org/drawingml/2006/picture">
                  <pic:nvPicPr>
                    <pic:cNvPr id="0" name="Picture" descr="cache/maps/map3.jpg"/>
                    <pic:cNvPicPr>
                      <a:picLocks noChangeAspect="1" noChangeArrowheads="1"/>
                    </pic:cNvPicPr>
                  </pic:nvPicPr>
                  <pic:blipFill>
                    <a:blip r:embed="rId18"/>
                    <a:stretch>
                      <a:fillRect/>
                    </a:stretch>
                  </pic:blipFill>
                  <pic:spPr bwMode="auto">
                    <a:xfrm>
                      <a:off x="0" y="0"/>
                      <a:ext cx="5943600" cy="4203059"/>
                    </a:xfrm>
                    <a:prstGeom prst="rect">
                      <a:avLst/>
                    </a:prstGeom>
                    <a:noFill/>
                    <a:ln w="9525">
                      <a:noFill/>
                      <a:headEnd/>
                      <a:tailEnd/>
                    </a:ln>
                  </pic:spPr>
                </pic:pic>
              </a:graphicData>
            </a:graphic>
          </wp:inline>
        </w:drawing>
      </w:r>
    </w:p>
    <w:p w14:paraId="37F771EE" w14:textId="77777777" w:rsidR="00D15F4C" w:rsidRDefault="00293E69">
      <w:pPr>
        <w:pStyle w:val="ImageCaption"/>
      </w:pPr>
      <w:r>
        <w:t xml:space="preserve">Figure 3: Map of the 47 hydraulic models and 1 timeseries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used in this study. Note that hydraulic model locations are approximate as some of the models are not geo-referenced.</w:t>
      </w:r>
    </w:p>
    <w:p w14:paraId="37F771EF" w14:textId="5FE7CF19" w:rsidR="00D15F4C" w:rsidRDefault="00293E69">
      <w:pPr>
        <w:pStyle w:val="BodyText"/>
      </w:pPr>
      <w:r>
        <w:t xml:space="preserve">To validate BIKER, we cannot use actual SWOT measurements as SWOT has yet to launch. In the hydrology literature, it is </w:t>
      </w:r>
      <w:del w:id="216" w:author="Colin Gleason" w:date="2022-02-01T16:00:00Z">
        <w:r w:rsidDel="00C24667">
          <w:delText xml:space="preserve">therefore </w:delText>
        </w:r>
      </w:del>
      <w:ins w:id="217" w:author="Colin Gleason" w:date="2022-02-01T16:00:00Z">
        <w:r w:rsidR="00C24667">
          <w:t>has become</w:t>
        </w:r>
        <w:r w:rsidR="00C24667">
          <w:t xml:space="preserve"> </w:t>
        </w:r>
      </w:ins>
      <w:r>
        <w:t xml:space="preserve">standard practice to benchmark SWOT-related algorithms on “SWOT-like” data (Durand et al., 2016). We use 47 SWOT-simulated rivers for validation, where these simulated rivers are simply reach-averaged hydraulic </w:t>
      </w:r>
      <w:r>
        <w:lastRenderedPageBreak/>
        <w:t>model outputs where the water surface heights, slopes, and widths are labelled as RS observations and are used as the sole inputs to BIKER.</w:t>
      </w:r>
      <w:ins w:id="218" w:author="Colin Gleason" w:date="2022-02-01T16:01:00Z">
        <w:r w:rsidR="0016011B">
          <w:t xml:space="preserve"> </w:t>
        </w:r>
      </w:ins>
      <w:del w:id="219" w:author="Colin Gleason" w:date="2022-02-01T16:02:00Z">
        <w:r w:rsidDel="000F6F5A">
          <w:delText xml:space="preserve"> </w:delText>
        </w:r>
      </w:del>
      <w:ins w:id="220" w:author="Colin Gleason" w:date="2022-02-01T16:02:00Z">
        <w:r w:rsidR="000F6F5A">
          <w:t>These datasets are created using standard hydraulic models forced with known inflows and measured bathymetry to model the hydraulic response of the rivers</w:t>
        </w:r>
        <w:r w:rsidR="000F6F5A">
          <w:t xml:space="preserve">, </w:t>
        </w:r>
        <w:r w:rsidR="000F6F5A">
          <w:t>and then those terms visible to SWOT were extracted to produce hydraulicly realistic synthetic observations.</w:t>
        </w:r>
        <w:r w:rsidR="000F6F5A">
          <w:t xml:space="preserve"> </w:t>
        </w:r>
      </w:ins>
      <w:r>
        <w:t xml:space="preserve">These data were published by Frasson et al. (2021) and Durand et al. (2016) as benchmarking datasets to explore remote sensing of discharge (RSQ) algorithm performance for the SWOT mission. </w:t>
      </w:r>
      <w:del w:id="221" w:author="Colin Gleason" w:date="2022-02-01T16:02:00Z">
        <w:r w:rsidDel="000F6F5A">
          <w:delText>These datasets are created using standard hydraulic models forced with known inflows and measured bathymetry to model the hydraulic response of the rivers.</w:delText>
        </w:r>
      </w:del>
    </w:p>
    <w:p w14:paraId="37F771F0" w14:textId="1F31245A" w:rsidR="00D15F4C" w:rsidRDefault="00293E69">
      <w:pPr>
        <w:pStyle w:val="BodyText"/>
      </w:pPr>
      <w:del w:id="222" w:author="Colin Gleason" w:date="2022-02-01T16:03:00Z">
        <w:r w:rsidDel="001548A1">
          <w:delText>Recall that we</w:delText>
        </w:r>
      </w:del>
      <w:ins w:id="223" w:author="Colin Gleason" w:date="2022-02-01T16:03:00Z">
        <w:r w:rsidR="001548A1">
          <w:t>We</w:t>
        </w:r>
      </w:ins>
      <w:r>
        <w:t xml:space="preserve"> validate BIKER under two different ‘error scenarios.’ While SWOT will provide river surface measurements of novel quality and resolution, as with all remote sensing products there are expected errors that will be implicit in these measurements. Here, we validate BIKER under a ‘no-measurement-error’ scenario that reflects a </w:t>
      </w:r>
      <w:del w:id="224" w:author="Colin Gleason" w:date="2022-02-01T16:03:00Z">
        <w:r w:rsidDel="001548A1">
          <w:delText>best-case situation</w:delText>
        </w:r>
      </w:del>
      <w:ins w:id="225" w:author="Colin Gleason" w:date="2022-02-01T16:03:00Z">
        <w:r w:rsidR="001548A1">
          <w:t>an unrealistic measurement as if SWOT has perfect accuracy and precision: we use the hydraulic model output directly</w:t>
        </w:r>
      </w:ins>
      <w:r>
        <w:t xml:space="preserve"> </w:t>
      </w:r>
      <w:del w:id="226" w:author="Colin Gleason" w:date="2022-02-01T16:03:00Z">
        <w:r w:rsidDel="001548A1">
          <w:delText>and is used</w:delText>
        </w:r>
      </w:del>
      <w:r>
        <w:t xml:space="preserve"> as a first test of algorithm validity. 16 of these rivers are then additionally validated under a ‘measurement-error’ scenario </w:t>
      </w:r>
      <w:del w:id="227" w:author="Colin Gleason" w:date="2022-02-01T16:04:00Z">
        <w:r w:rsidDel="001548A1">
          <w:delText>to more</w:delText>
        </w:r>
      </w:del>
      <w:ins w:id="228" w:author="Colin Gleason" w:date="2022-02-01T16:04:00Z">
        <w:r w:rsidR="001548A1">
          <w:t>that</w:t>
        </w:r>
      </w:ins>
      <w:r>
        <w:t xml:space="preserve"> closely mimic</w:t>
      </w:r>
      <w:ins w:id="229" w:author="Colin Gleason" w:date="2022-02-01T16:04:00Z">
        <w:r w:rsidR="001548A1">
          <w:t>s expected</w:t>
        </w:r>
      </w:ins>
      <w:r>
        <w:t xml:space="preserve"> SWOT by adding realistic radar errors and sampling along the satellite’s future ground track. SWOT river error modeling was developed by Durand et al. (2020) and then applied to these 16 rivers by Frasson et al. (2021).</w:t>
      </w:r>
      <w:ins w:id="230" w:author="Colin Gleason" w:date="2022-02-01T16:04:00Z">
        <w:r w:rsidR="001548A1">
          <w:t xml:space="preserve"> This error modelling is </w:t>
        </w:r>
        <w:proofErr w:type="gramStart"/>
        <w:r w:rsidR="001548A1">
          <w:t>non trivial</w:t>
        </w:r>
        <w:proofErr w:type="gramEnd"/>
        <w:r w:rsidR="001548A1">
          <w:t xml:space="preserve"> and </w:t>
        </w:r>
      </w:ins>
      <w:ins w:id="231" w:author="Colin Gleason" w:date="2022-02-01T16:05:00Z">
        <w:r w:rsidR="008B6142">
          <w:t xml:space="preserve">computationally expensive, and thus we rely on these previously published data. </w:t>
        </w:r>
      </w:ins>
    </w:p>
    <w:p w14:paraId="37F771F1" w14:textId="07DE73CE" w:rsidR="00D15F4C" w:rsidRDefault="00293E69">
      <w:pPr>
        <w:pStyle w:val="BodyText"/>
      </w:pPr>
      <w:r>
        <w:t xml:space="preserve">For </w:t>
      </w:r>
      <w:del w:id="232" w:author="Colin Gleason" w:date="2022-02-01T16:06:00Z">
        <w:r w:rsidDel="008277B2">
          <w:delText xml:space="preserve">the </w:delText>
        </w:r>
      </w:del>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emissions calculations (section 3.1.3), we 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collected by Beaulieu et al. (2012) at one location in the Ohio River for </w:t>
      </w:r>
      <w:r>
        <w:lastRenderedPageBreak/>
        <w:t xml:space="preserve">one calender year from 2008-2009 (Figure S2).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applied to all rivers</w:t>
      </w:r>
      <w:ins w:id="233" w:author="Colin Gleason" w:date="2022-02-01T16:06:00Z">
        <w:r w:rsidR="008277B2">
          <w:t xml:space="preserve"> </w:t>
        </w:r>
      </w:ins>
      <w:ins w:id="234" w:author="Colin Gleason" w:date="2022-02-01T16:16:00Z">
        <w:r w:rsidR="00714236">
          <w:t>to provide a physically realis</w:t>
        </w:r>
      </w:ins>
      <w:ins w:id="235" w:author="Colin Gleason" w:date="2022-02-01T16:17:00Z">
        <w:r w:rsidR="00714236">
          <w:t xml:space="preserve">tic signal for CO2 fluxes with meaningful seasonality and dynamics. </w:t>
        </w:r>
      </w:ins>
      <w:del w:id="236" w:author="Colin Gleason" w:date="2022-02-01T16:06:00Z">
        <w:r w:rsidDel="008277B2">
          <w:delText xml:space="preserve"> (which includes multiple sections of the Ohio River). </w:delText>
        </w:r>
      </w:del>
      <w:ins w:id="237" w:author="Colin Gleason" w:date="2022-02-01T16:06:00Z">
        <w:r w:rsidR="008277B2">
          <w:t xml:space="preserve"> </w:t>
        </w:r>
      </w:ins>
      <w:r>
        <w:t>Therefore, the raw carbon emissions estimates presented in this paper are</w:t>
      </w:r>
      <w:ins w:id="238" w:author="Colin Gleason" w:date="2022-02-01T16:17:00Z">
        <w:r w:rsidR="001D1EC4">
          <w:t xml:space="preserve"> completely</w:t>
        </w:r>
      </w:ins>
      <w:r>
        <w:t xml:space="preserve"> meaningless in the context of actually measured carbon emissions from these </w:t>
      </w:r>
      <w:proofErr w:type="gramStart"/>
      <w:r>
        <w:t>rivers</w:t>
      </w:r>
      <w:ins w:id="239" w:author="Colin Gleason" w:date="2022-02-01T16:17:00Z">
        <w:r w:rsidR="001D1EC4">
          <w:t>, but</w:t>
        </w:r>
        <w:proofErr w:type="gramEnd"/>
        <w:r w:rsidR="001D1EC4">
          <w:t xml:space="preserve"> are better than </w:t>
        </w:r>
      </w:ins>
      <w:ins w:id="240" w:author="Colin Gleason" w:date="2022-02-01T16:18:00Z">
        <w:r w:rsidR="0092289D">
          <w:t>specifying CO2 concentrations devoid of context</w:t>
        </w:r>
      </w:ins>
      <w:r>
        <w:t xml:space="preserve">. </w:t>
      </w:r>
      <w:del w:id="241" w:author="Colin Gleason" w:date="2022-02-01T16:18:00Z">
        <w:r w:rsidDel="0092289D">
          <w:delText>However</w:delText>
        </w:r>
      </w:del>
      <w:ins w:id="242" w:author="Colin Gleason" w:date="2022-02-01T16:18:00Z">
        <w:r w:rsidR="0092289D">
          <w:t>These data are necessary as</w:t>
        </w:r>
      </w:ins>
      <w:del w:id="243" w:author="Colin Gleason" w:date="2022-02-01T16:18:00Z">
        <w:r w:rsidDel="0092289D">
          <w:delText>,</w:delText>
        </w:r>
      </w:del>
      <w:r>
        <w:t xml:space="preserve"> we are interested in the effect of BIKER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errors on eventual fluxes</w:t>
      </w:r>
      <w:ins w:id="244" w:author="Colin Gleason" w:date="2022-02-01T16:18:00Z">
        <w:r w:rsidR="006A42A3">
          <w:t xml:space="preserve"> and comparing these fluxes with published methods</w:t>
        </w:r>
      </w:ins>
      <w:r>
        <w:t xml:space="preserve">, and therefore applying these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values </w:t>
      </w:r>
      <w:proofErr w:type="gramStart"/>
      <w:r>
        <w:t>allows</w:t>
      </w:r>
      <w:proofErr w:type="gramEnd"/>
      <w:r>
        <w:t xml:space="preserve"> for such a comparison by providing a realistic timeseries.</w:t>
      </w:r>
      <w:ins w:id="245" w:author="Colin Gleason" w:date="2022-02-01T16:06:00Z">
        <w:r w:rsidR="008277B2">
          <w:t xml:space="preserve"> </w:t>
        </w:r>
      </w:ins>
    </w:p>
    <w:p w14:paraId="37F771F2" w14:textId="77777777" w:rsidR="00D15F4C" w:rsidRDefault="00293E69">
      <w:pPr>
        <w:pStyle w:val="Heading3"/>
      </w:pPr>
      <w:bookmarkStart w:id="246" w:name="section-3-methods"/>
      <w:bookmarkEnd w:id="215"/>
      <w:r>
        <w:t>3.2 Section 3 methods</w:t>
      </w:r>
    </w:p>
    <w:p w14:paraId="37F771F3" w14:textId="77777777" w:rsidR="00D15F4C" w:rsidRDefault="00293E69">
      <w:pPr>
        <w:pStyle w:val="Heading4"/>
      </w:pPr>
      <w:bookmarkStart w:id="247" w:name="biker"/>
      <w:r>
        <w:t>3.2.1 BIKER</w:t>
      </w:r>
    </w:p>
    <w:p w14:paraId="37F771F4" w14:textId="37ED20C7" w:rsidR="00D15F4C" w:rsidRDefault="00293E69">
      <w:pPr>
        <w:pStyle w:val="FirstParagraph"/>
      </w:pPr>
      <w:commentRangeStart w:id="248"/>
      <w:del w:id="249" w:author="Colin Gleason" w:date="2022-02-01T16:07:00Z">
        <w:r w:rsidDel="007F1836">
          <w:rPr>
            <w:b/>
            <w:bCs/>
          </w:rPr>
          <w:delText>You</w:delText>
        </w:r>
      </w:del>
      <w:commentRangeEnd w:id="248"/>
      <w:r w:rsidR="007F1836">
        <w:rPr>
          <w:rStyle w:val="CommentReference"/>
        </w:rPr>
        <w:commentReference w:id="248"/>
      </w:r>
      <w:del w:id="250" w:author="Colin Gleason" w:date="2022-02-01T16:07:00Z">
        <w:r w:rsidDel="007F1836">
          <w:rPr>
            <w:b/>
            <w:bCs/>
          </w:rPr>
          <w:delText xml:space="preserve"> made a potential note about moving this to the SI</w:delText>
        </w:r>
        <w:r w:rsidDel="007F1836">
          <w:delText xml:space="preserve"> </w:delText>
        </w:r>
      </w:del>
      <w:r>
        <w:t xml:space="preserve">BIKER, and Bayesian inference in general, starts from Bayes rule (equation 8), where </w:t>
      </w:r>
      <m:oMath>
        <m:r>
          <w:rPr>
            <w:rFonts w:ascii="Cambria Math" w:hAnsi="Cambria Math"/>
          </w:rPr>
          <m:t>Θ</m:t>
        </m:r>
      </m:oMath>
      <w:r>
        <w:t xml:space="preserve"> is some set of non-</w:t>
      </w:r>
      <w:proofErr w:type="gramStart"/>
      <w:r>
        <w:t>remotely-sensible</w:t>
      </w:r>
      <w:proofErr w:type="gramEnd"/>
      <w:r>
        <w:t xml:space="preserv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tools require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37F771F5" w14:textId="77777777" w:rsidR="00D15F4C" w:rsidRDefault="00293E69">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8</m:t>
              </m:r>
            </m:e>
          </m:d>
        </m:oMath>
      </m:oMathPara>
    </w:p>
    <w:p w14:paraId="37F771F6" w14:textId="77777777" w:rsidR="00D15F4C" w:rsidRDefault="00293E69">
      <w:pPr>
        <w:pStyle w:val="FirstParagraph"/>
      </w:pPr>
      <w:r>
        <w:lastRenderedPageBreak/>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7)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This is similar to the ‘McFLI’ (‘Mass-Conserved Flow Law Inversion’) logic used in some SWOT RSQ algorithms (Gleason et al., 2017). To start, we write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 function of SWOT-observables </w:t>
      </w:r>
      <m:oMath>
        <m:r>
          <w:rPr>
            <w:rFonts w:ascii="Cambria Math" w:hAnsi="Cambria Math"/>
          </w:rPr>
          <m:t>W</m:t>
        </m:r>
      </m:oMath>
      <w:r>
        <w:t xml:space="preserve"> and </w:t>
      </w:r>
      <m:oMath>
        <m:r>
          <w:rPr>
            <w:rFonts w:ascii="Cambria Math" w:hAnsi="Cambria Math"/>
          </w:rPr>
          <m:t>S</m:t>
        </m:r>
      </m:oMath>
      <w:r>
        <w:t xml:space="preserve">. This algebra is carried out using equation 7,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2 (62.82), 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Following section 2.3, we continue to assume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the SWOT-unobservable portion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and SWOT-observable portion </w:t>
      </w:r>
      <m:oMath>
        <m:r>
          <w:rPr>
            <w:rFonts w:ascii="Cambria Math" w:hAnsi="Cambria Math"/>
          </w:rPr>
          <m:t>dA</m:t>
        </m:r>
      </m:oMath>
      <w:r>
        <w:t xml:space="preserve"> following Durand et al. (2014) and Hagemann et al. (2017) where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m:t>
                </m:r>
              </m:sub>
            </m:sSub>
          </m:e>
        </m:nary>
      </m:oMath>
      <w:r>
        <w:t xml:space="preserve"> for cross-section </w:t>
      </w:r>
      <w:r>
        <w:rPr>
          <w:i/>
          <w:iCs/>
        </w:rPr>
        <w:t>i</w:t>
      </w:r>
      <w:r>
        <w:t xml:space="preserve"> and timestep </w:t>
      </w:r>
      <w:r>
        <w:rPr>
          <w:i/>
          <w:iCs/>
        </w:rPr>
        <w:t>t</w:t>
      </w:r>
      <w:r>
        <w:t>.</w:t>
      </w:r>
    </w:p>
    <w:p w14:paraId="37F771F7" w14:textId="77777777" w:rsidR="00D15F4C" w:rsidRDefault="00293E69">
      <w:pPr>
        <w:pStyle w:val="BodyText"/>
      </w:pPr>
      <w:r>
        <w:t xml:space="preserve">All of this algebra simplifies to equation 9. Conveniently,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measured by tracer additions to a stream is inherently a reach-scale quantity (in a mass-conserved reach). Therefore, equations 7 and 9 both yield a reach-scale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i</m:t>
        </m:r>
      </m:oMath>
      <w:r>
        <w:t>). This lowers the number of parameters BIKER must infer and makes the problem much better constrained.</w:t>
      </w:r>
    </w:p>
    <w:p w14:paraId="37F771F8" w14:textId="77777777" w:rsidR="00D15F4C" w:rsidRDefault="00753AC7">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num>
                          <m:den>
                            <m:sSub>
                              <m:sSubPr>
                                <m:ctrlPr>
                                  <w:rPr>
                                    <w:rFonts w:ascii="Cambria Math" w:hAnsi="Cambria Math"/>
                                  </w:rPr>
                                </m:ctrlPr>
                              </m:sSubPr>
                              <m:e>
                                <m:r>
                                  <w:rPr>
                                    <w:rFonts w:ascii="Cambria Math" w:hAnsi="Cambria Math"/>
                                  </w:rPr>
                                  <m:t>W</m:t>
                                </m:r>
                              </m:e>
                              <m:sub>
                                <m:r>
                                  <w:rPr>
                                    <w:rFonts w:ascii="Cambria Math" w:hAnsi="Cambria Math"/>
                                  </w:rPr>
                                  <m:t>it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9</m:t>
              </m:r>
            </m:e>
          </m:d>
        </m:oMath>
      </m:oMathPara>
    </w:p>
    <w:p w14:paraId="37F771F9" w14:textId="77777777" w:rsidR="00D15F4C" w:rsidRDefault="00293E69">
      <w:pPr>
        <w:pStyle w:val="FirstParagraph"/>
      </w:pPr>
      <w:r>
        <w:t>Next, equation 9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10 after describing everything as normal distributions of the log-transformed terms.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w:t>
      </w:r>
      <w:r>
        <w:lastRenderedPageBreak/>
        <w:t>refers to the total uncertainty implicit in equation 9. This uncertainty arises from 1) parameter uncertainty in equation 7, 2) Manning’s equation, and 3) the rectangular channel assumption.</w:t>
      </w:r>
    </w:p>
    <w:p w14:paraId="37F771FA" w14:textId="77777777" w:rsidR="00D15F4C" w:rsidRDefault="00753AC7">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10</m:t>
              </m:r>
            </m:e>
          </m:d>
        </m:oMath>
      </m:oMathPara>
    </w:p>
    <w:p w14:paraId="37F771FB" w14:textId="35413D34" w:rsidR="00D15F4C" w:rsidRDefault="00293E69">
      <w:pPr>
        <w:pStyle w:val="FirstParagraph"/>
      </w:pPr>
      <w:r>
        <w:t xml:space="preserve">Equations 8 and 10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distributions formalize the a priori estimates and uncertainties for the non-remotely-sensed terms.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This is analogous to the ‘empirical Bayes approach’ to Bayesian inference (Hoff, 2009). Our goal in prior specification was to rely on absolutely no in situ information such that we could run this method on any river on Earth solely using SWOT observations. In theory, more informed priors via various a priori information about a specific river </w:t>
      </w:r>
      <w:del w:id="251" w:author="Colin Gleason" w:date="2022-02-01T16:08:00Z">
        <w:r w:rsidDel="00C15290">
          <w:delText xml:space="preserve">would </w:delText>
        </w:r>
      </w:del>
      <w:ins w:id="252" w:author="Colin Gleason" w:date="2022-02-01T16:08:00Z">
        <w:r w:rsidR="00C15290">
          <w:t>w</w:t>
        </w:r>
        <w:r w:rsidR="00C15290">
          <w:t>ill</w:t>
        </w:r>
        <w:r w:rsidR="00C15290">
          <w:t xml:space="preserve"> </w:t>
        </w:r>
      </w:ins>
      <w:r>
        <w:t xml:space="preserve">improve BIKER performance, but here we chose to test the fully generalized algorithm. Therefore, the validation presented here is a ‘worst-case scenario,’ wherein BIKER performance should improve with better prior information on the river. In that context, we used a variation of the prior specification method developed by Brinkerhoff et al. (2020), who developed geomorphic ‘river types’ with distinct prior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priors are assigned to a river solely using SWOT data </w:t>
      </w:r>
      <w:r>
        <w:rPr>
          <w:i/>
          <w:iCs/>
        </w:rPr>
        <w:t>W</w:t>
      </w:r>
      <w:r>
        <w:t xml:space="preserve"> and </w:t>
      </w:r>
      <w:r>
        <w:rPr>
          <w:i/>
          <w:iCs/>
        </w:rPr>
        <w:t>S</w:t>
      </w:r>
      <w:r>
        <w:t xml:space="preserve">, therefore meeting our needs for complete global implementability. Prior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prior specifications are elaborated</w:t>
      </w:r>
      <w:del w:id="253" w:author="Colin Gleason" w:date="2022-02-01T16:09:00Z">
        <w:r w:rsidDel="003A2153">
          <w:delText xml:space="preserve"> on</w:delText>
        </w:r>
      </w:del>
      <w:r>
        <w:t xml:space="preserve"> in Text S3).</w:t>
      </w:r>
    </w:p>
    <w:p w14:paraId="37F771FC" w14:textId="77777777" w:rsidR="00D15F4C" w:rsidRDefault="00293E69">
      <w:pPr>
        <w:pStyle w:val="BodyText"/>
      </w:pPr>
      <w:r>
        <w:lastRenderedPageBreak/>
        <w:t>With the sampling model described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 equation 10) and priors </w:t>
      </w:r>
      <m:oMath>
        <m:r>
          <w:rPr>
            <w:rFonts w:ascii="Cambria Math" w:hAnsi="Cambria Math"/>
          </w:rPr>
          <m:t>p</m:t>
        </m:r>
        <m:r>
          <m:rPr>
            <m:sty m:val="p"/>
          </m:rPr>
          <w:rPr>
            <w:rFonts w:ascii="Cambria Math" w:hAnsi="Cambria Math"/>
          </w:rPr>
          <m:t>(</m:t>
        </m:r>
        <m:r>
          <w:rPr>
            <w:rFonts w:ascii="Cambria Math" w:hAnsi="Cambria Math"/>
          </w:rPr>
          <m:t>x</m:t>
        </m:r>
      </m:oMath>
      <w:r>
        <w:t>) specified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therefore also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 (Hagemann et al., 2017).</w:t>
      </w:r>
    </w:p>
    <w:p w14:paraId="37F771FD" w14:textId="77777777" w:rsidR="00D15F4C" w:rsidRDefault="00293E69">
      <w:pPr>
        <w:pStyle w:val="Heading4"/>
      </w:pPr>
      <w:bookmarkStart w:id="254" w:name="biker-validation"/>
      <w:bookmarkEnd w:id="247"/>
      <w:r>
        <w:t>3.2.2 BIKER validation</w:t>
      </w:r>
    </w:p>
    <w:p w14:paraId="37F771FE" w14:textId="4AF060FD" w:rsidR="00D15F4C" w:rsidRDefault="00293E69">
      <w:pPr>
        <w:pStyle w:val="FirstParagraph"/>
      </w:pPr>
      <w:r>
        <w:t xml:space="preserve">We validate BIKER, assuming no measurement error, on 47 SWOT-simulated rivers using daily simulated hydraulics. We also re-validate BIKER under the ‘measurement-error’ scenario using the 16 rivers with </w:t>
      </w:r>
      <w:del w:id="255" w:author="Colin Gleason" w:date="2022-02-01T16:09:00Z">
        <w:r w:rsidDel="00A00D23">
          <w:delText>(</w:delText>
        </w:r>
      </w:del>
      <w:r>
        <w:t xml:space="preserve">Frasson et al., </w:t>
      </w:r>
      <w:ins w:id="256" w:author="Colin Gleason" w:date="2022-02-01T16:09:00Z">
        <w:r w:rsidR="00A00D23">
          <w:t>(</w:t>
        </w:r>
      </w:ins>
      <w:r>
        <w:t>2021)’s SWOT error model to corrupt the hydraulics to mimic realistic SWOT measurements (widths, heights, and slopes). These data were outlined in section 3.1.</w:t>
      </w:r>
    </w:p>
    <w:p w14:paraId="37F771FF" w14:textId="5E962E89" w:rsidR="00D15F4C" w:rsidRDefault="00293E69">
      <w:pPr>
        <w:pStyle w:val="BodyText"/>
      </w:pPr>
      <w:r>
        <w:t xml:space="preserve">BIKER is unique in that it can provide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del w:id="257" w:author="Colin Gleason" w:date="2022-02-01T16:09:00Z">
        <w:r w:rsidDel="00A00D23">
          <w:delText>-</w:delText>
        </w:r>
      </w:del>
      <w:r>
        <w:t xml:space="preserve"> </w:t>
      </w:r>
      <w:ins w:id="258" w:author="Colin Gleason" w:date="2022-02-01T16:09:00Z">
        <w:r w:rsidR="00A00D23">
          <w:t xml:space="preserve">: </w:t>
        </w:r>
      </w:ins>
      <w:r>
        <w:t xml:space="preserve">for each SWOT observation, it yields a unique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There are, to our knowledge, no datasets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over time approaching the temporal density of our simulated SWOT rivers. We therefore apply equation 7 as validated in Figure 2 to specify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true hydraulics of each case</w:t>
      </w:r>
      <w:ins w:id="259" w:author="Colin Gleason" w:date="2022-02-01T16:14:00Z">
        <w:r w:rsidR="00AB2D59">
          <w:t xml:space="preserve"> and compare BIKER’s inversion to that value</w:t>
        </w:r>
        <w:r w:rsidR="008859A7">
          <w:t>: given observed hydraulics, ‘observ</w:t>
        </w:r>
      </w:ins>
      <w:ins w:id="260" w:author="Colin Gleason" w:date="2022-02-01T16:15:00Z">
        <w:r w:rsidR="008859A7">
          <w:t>ed’</w:t>
        </w:r>
      </w:ins>
      <w:ins w:id="261" w:author="Colin Gleason" w:date="2022-02-01T16:14:00Z">
        <w:r w:rsidR="008859A7">
          <w:t xml:space="preserve"> k600</w:t>
        </w:r>
      </w:ins>
      <w:ins w:id="262" w:author="Colin Gleason" w:date="2022-02-01T16:15:00Z">
        <w:r w:rsidR="008859A7">
          <w:t xml:space="preserve"> comes from</w:t>
        </w:r>
      </w:ins>
      <w:ins w:id="263" w:author="Colin Gleason" w:date="2022-02-01T16:14:00Z">
        <w:r w:rsidR="008859A7">
          <w:t xml:space="preserve"> equation 7</w:t>
        </w:r>
      </w:ins>
      <w:r>
        <w:t xml:space="preserve">. Remember that SWOT cannot observe below the water surface and therefore cannot measure </w:t>
      </w:r>
      <m:oMath>
        <m:acc>
          <m:accPr>
            <m:chr m:val="‾"/>
            <m:ctrlPr>
              <w:rPr>
                <w:rFonts w:ascii="Cambria Math" w:hAnsi="Cambria Math"/>
              </w:rPr>
            </m:ctrlPr>
          </m:accPr>
          <m:e>
            <m:r>
              <w:rPr>
                <w:rFonts w:ascii="Cambria Math" w:hAnsi="Cambria Math"/>
              </w:rPr>
              <m:t>U</m:t>
            </m:r>
          </m:e>
        </m:acc>
      </m:oMath>
      <w:r>
        <w:t xml:space="preserve"> or </w:t>
      </w:r>
      <w:r>
        <w:rPr>
          <w:i/>
          <w:iCs/>
        </w:rPr>
        <w:t>H</w:t>
      </w:r>
      <w:r>
        <w:t xml:space="preserve"> (hence the need for equation 9), and that all SWOT observations contain errors in both space and time (hence equation 10). We acknowledge that there is error in equation 7 as shown in Figure 2, but this error can be explicitly parameterized in our Bayesian system. This is elaborated on in section 4.2. </w:t>
      </w:r>
      <w:r>
        <w:lastRenderedPageBreak/>
        <w:t xml:space="preserve">Therefore, the BIKER validation presented here is an exercise to see how well the imperfect and partial SWOT observations can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hydraulic assumptions in equation 9 and uncertainty in the data itself.</w:t>
      </w:r>
      <w:ins w:id="264" w:author="Colin Gleason" w:date="2022-02-01T16:10:00Z">
        <w:r w:rsidR="00A00D23">
          <w:t xml:space="preserve"> </w:t>
        </w:r>
      </w:ins>
    </w:p>
    <w:p w14:paraId="37F77200" w14:textId="77777777" w:rsidR="00D15F4C" w:rsidRDefault="00293E69">
      <w:pPr>
        <w:pStyle w:val="BodyText"/>
      </w:pPr>
      <w:r>
        <w:t xml:space="preserve">Therefore, we validate BIKER as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river using the BIKER posterior means. Our error metrics consider the timeseries nature of the problem and are formally defined in Table S2. They consist of the following:</w:t>
      </w:r>
    </w:p>
    <w:p w14:paraId="37F77201" w14:textId="77777777" w:rsidR="00D15F4C" w:rsidRDefault="00293E69">
      <w:pPr>
        <w:pStyle w:val="Compact"/>
        <w:numPr>
          <w:ilvl w:val="0"/>
          <w:numId w:val="16"/>
        </w:numPr>
      </w:pPr>
      <w:r>
        <w:t xml:space="preserve">Correlation coefficient </w:t>
      </w:r>
      <w:r>
        <w:rPr>
          <w:i/>
          <w:iCs/>
        </w:rPr>
        <w:t>r</w:t>
      </w:r>
      <w:r>
        <w:t xml:space="preserve"> to quantify accuracy of BIKER’s temporal dynamics</w:t>
      </w:r>
    </w:p>
    <w:p w14:paraId="37F77202" w14:textId="77777777" w:rsidR="00D15F4C" w:rsidRDefault="00293E69">
      <w:pPr>
        <w:pStyle w:val="Compact"/>
        <w:numPr>
          <w:ilvl w:val="0"/>
          <w:numId w:val="16"/>
        </w:numPr>
      </w:pPr>
      <w:r>
        <w:t>Root mean square error normalized by the observed mean (NRMSE) and prediction bias normalized by the observed mean (rBIAS) to assess bias</w:t>
      </w:r>
    </w:p>
    <w:p w14:paraId="37F77203" w14:textId="77777777" w:rsidR="00D15F4C" w:rsidRDefault="00293E69">
      <w:pPr>
        <w:pStyle w:val="Compact"/>
        <w:numPr>
          <w:ilvl w:val="0"/>
          <w:numId w:val="16"/>
        </w:numPr>
      </w:pPr>
      <w:r>
        <w:t>Kling-Gupta Efficiency (KGE). KGE is frequently used to assess streamflow prediction and simultaneously assesses accuracy in both bias and dynamics. While a value greater than -0.41 means the model outperforms a uniform prediction of the mean (Knoben et al., 2019), generally KGE scores are interpreted as being meaningful in ungauged settings if &gt; 0.</w:t>
      </w:r>
    </w:p>
    <w:p w14:paraId="37F77204" w14:textId="77777777" w:rsidR="00D15F4C" w:rsidRDefault="00293E69">
      <w:pPr>
        <w:pStyle w:val="Heading4"/>
      </w:pPr>
      <w:bookmarkStart w:id="265" w:name="carbon-emissions-validation"/>
      <w:bookmarkEnd w:id="254"/>
      <w:r>
        <w:t>3.2.3 Carbon emissions validation</w:t>
      </w:r>
    </w:p>
    <w:p w14:paraId="37F77205" w14:textId="3A8A9179" w:rsidR="00D15F4C" w:rsidRDefault="00293E69">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above, but researchers are often most interested in the actual carbon emitted from river to atmosphere. Per equation 2, this is done using river hydraulic models to estimate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in turn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However, streamflow data and/or model outputs are more readily modeled at the global scale than river channel geometry, and so upscaling models usually predict </w:t>
      </w:r>
      <m:oMath>
        <m:acc>
          <m:accPr>
            <m:chr m:val="‾"/>
            <m:ctrlPr>
              <w:rPr>
                <w:rFonts w:ascii="Cambria Math" w:hAnsi="Cambria Math"/>
              </w:rPr>
            </m:ctrlPr>
          </m:accPr>
          <m:e>
            <m:r>
              <w:rPr>
                <w:rFonts w:ascii="Cambria Math" w:hAnsi="Cambria Math"/>
              </w:rPr>
              <m:t>U</m:t>
            </m:r>
          </m:e>
        </m:acc>
      </m:oMath>
      <w:r>
        <w:t xml:space="preserve"> and </w:t>
      </w:r>
      <w:r>
        <w:rPr>
          <w:i/>
          <w:iCs/>
        </w:rPr>
        <w:t>H</w:t>
      </w:r>
      <w:r>
        <w:t xml:space="preserve"> as functions of streamflow (</w:t>
      </w:r>
      <w:r>
        <w:rPr>
          <w:i/>
          <w:iCs/>
        </w:rPr>
        <w:t>Q</w:t>
      </w:r>
      <w:r>
        <w:t xml:space="preserve">) using hydraulic geometry (HG) scaling relationships. This effectively reduces equation 2 to equation 11. It is worth stressing that these </w:t>
      </w:r>
      <w:ins w:id="266" w:author="Colin Gleason" w:date="2022-02-01T16:12:00Z">
        <w:r w:rsidR="00A92FCC">
          <w:t xml:space="preserve">literature </w:t>
        </w:r>
      </w:ins>
      <w:r>
        <w:t>upscaling workflows rely on in situ streamflow records and/or high-quality streamflow routing outputs (unlike BIKER, which only requires a river be SWOT-observable).</w:t>
      </w:r>
    </w:p>
    <w:p w14:paraId="37F77206" w14:textId="77777777" w:rsidR="00D15F4C" w:rsidRDefault="00293E69">
      <w:pPr>
        <w:pStyle w:val="BodyText"/>
      </w:pPr>
      <m:oMathPara>
        <m:oMathParaPr>
          <m:jc m:val="center"/>
        </m:oMathParaPr>
        <m:oMath>
          <m:r>
            <w:rPr>
              <w:rFonts w:ascii="Cambria Math" w:hAnsi="Cambria Math"/>
            </w:rPr>
            <w:lastRenderedPageBreak/>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11</m:t>
              </m:r>
            </m:e>
          </m:d>
        </m:oMath>
      </m:oMathPara>
    </w:p>
    <w:p w14:paraId="474CE78A" w14:textId="13C92938" w:rsidR="006A0828" w:rsidRPr="0002296A" w:rsidRDefault="00293E69" w:rsidP="0002296A">
      <w:pPr>
        <w:pStyle w:val="BodyText"/>
        <w:rPr>
          <w:ins w:id="267" w:author="Colin Gleason" w:date="2022-02-01T16:19:00Z"/>
        </w:rPr>
      </w:pPr>
      <w:r>
        <w:t xml:space="preserve">In that context, we sought to compare BIKER against established methods from the literature for upscaling carbon emissions from river networks (in this case, our 47 rivers) So,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Beaulieu et al. (2012) (section 3.1, figure S2)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of 390 </w:t>
      </w:r>
      <w:proofErr w:type="spellStart"/>
      <w:r>
        <w:t>uatm</w:t>
      </w:r>
      <w:proofErr w:type="spellEnd"/>
      <w:r>
        <w:t>, and</w:t>
      </w:r>
      <w:ins w:id="268" w:author="Colin Gleason" w:date="2022-02-01T16:19:00Z">
        <w:r w:rsidR="006A42A3">
          <w:t xml:space="preserve"> </w:t>
        </w:r>
      </w:ins>
      <w:ins w:id="269" w:author="Colin Gleason" w:date="2022-02-01T16:30:00Z">
        <w:r w:rsidR="0002296A">
          <w:t xml:space="preserve">a temperature </w:t>
        </w:r>
      </w:ins>
      <w:ins w:id="270" w:author="Colin Gleason" w:date="2022-02-01T16:31:00Z">
        <w:r w:rsidR="0002296A">
          <w:t>dependent</w:t>
        </w:r>
      </w:ins>
      <w:ins w:id="271" w:author="Colin Gleason" w:date="2022-02-01T16:30:00Z">
        <w:r w:rsidR="0002296A">
          <w:t xml:space="preserve"> </w:t>
        </w:r>
      </w:ins>
      <w:ins w:id="272" w:author="Colin Gleason" w:date="2022-02-01T16:19:00Z">
        <w:r w:rsidR="006A42A3">
          <w:t xml:space="preserve">Schmidt number </w:t>
        </w:r>
        <w:r w:rsidR="006A42A3">
          <w:rPr>
            <w:i/>
            <w:iCs/>
          </w:rPr>
          <w:t>Sc</w:t>
        </w:r>
        <w:r w:rsidR="006A42A3">
          <w:t xml:space="preserve"> was estimated following Raymond et al. (2012). Finally, we estimate a yearly total carbon emission rate (via </w:t>
        </w:r>
      </w:ins>
      <m:oMath>
        <m:r>
          <w:ins w:id="273" w:author="Colin Gleason" w:date="2022-02-01T16:19:00Z">
            <w:rPr>
              <w:rFonts w:ascii="Cambria Math" w:hAnsi="Cambria Math"/>
            </w:rPr>
            <m:t>C</m:t>
          </w:ins>
        </m:r>
        <m:sSub>
          <m:sSubPr>
            <m:ctrlPr>
              <w:ins w:id="274" w:author="Colin Gleason" w:date="2022-02-01T16:19:00Z">
                <w:rPr>
                  <w:rFonts w:ascii="Cambria Math" w:hAnsi="Cambria Math"/>
                </w:rPr>
              </w:ins>
            </m:ctrlPr>
          </m:sSubPr>
          <m:e>
            <m:r>
              <w:ins w:id="275" w:author="Colin Gleason" w:date="2022-02-01T16:19:00Z">
                <w:rPr>
                  <w:rFonts w:ascii="Cambria Math" w:hAnsi="Cambria Math"/>
                </w:rPr>
                <m:t>O</m:t>
              </w:ins>
            </m:r>
          </m:e>
          <m:sub>
            <m:r>
              <w:ins w:id="276" w:author="Colin Gleason" w:date="2022-02-01T16:19:00Z">
                <w:rPr>
                  <w:rFonts w:ascii="Cambria Math" w:hAnsi="Cambria Math"/>
                </w:rPr>
                <m:t>2</m:t>
              </w:ins>
            </m:r>
          </m:sub>
        </m:sSub>
      </m:oMath>
      <w:ins w:id="277" w:author="Colin Gleason" w:date="2022-02-01T16:19:00Z">
        <w:r w:rsidR="006A42A3">
          <w:t xml:space="preserve"> evasion) by applying each river’s mean </w:t>
        </w:r>
      </w:ins>
      <m:oMath>
        <m:r>
          <w:ins w:id="278" w:author="Colin Gleason" w:date="2022-02-01T16:19:00Z">
            <w:rPr>
              <w:rFonts w:ascii="Cambria Math" w:hAnsi="Cambria Math"/>
            </w:rPr>
            <m:t>FC</m:t>
          </w:ins>
        </m:r>
        <m:sSub>
          <m:sSubPr>
            <m:ctrlPr>
              <w:ins w:id="279" w:author="Colin Gleason" w:date="2022-02-01T16:19:00Z">
                <w:rPr>
                  <w:rFonts w:ascii="Cambria Math" w:hAnsi="Cambria Math"/>
                </w:rPr>
              </w:ins>
            </m:ctrlPr>
          </m:sSubPr>
          <m:e>
            <m:r>
              <w:ins w:id="280" w:author="Colin Gleason" w:date="2022-02-01T16:19:00Z">
                <w:rPr>
                  <w:rFonts w:ascii="Cambria Math" w:hAnsi="Cambria Math"/>
                </w:rPr>
                <m:t>O</m:t>
              </w:ins>
            </m:r>
          </m:e>
          <m:sub>
            <m:r>
              <w:ins w:id="281" w:author="Colin Gleason" w:date="2022-02-01T16:19:00Z">
                <w:rPr>
                  <w:rFonts w:ascii="Cambria Math" w:hAnsi="Cambria Math"/>
                </w:rPr>
                <m:t>2</m:t>
              </w:ins>
            </m:r>
          </m:sub>
        </m:sSub>
      </m:oMath>
      <w:ins w:id="282" w:author="Colin Gleason" w:date="2022-02-01T16:19:00Z">
        <w:r w:rsidR="006A42A3">
          <w:t xml:space="preserve"> over the river’s surface area and summing all rates across rivers.</w:t>
        </w:r>
      </w:ins>
    </w:p>
    <w:p w14:paraId="37F77207" w14:textId="3B629FE4" w:rsidR="00D15F4C" w:rsidRDefault="00293E69">
      <w:pPr>
        <w:pStyle w:val="FirstParagraph"/>
      </w:pPr>
      <w:r>
        <w:t xml:space="preserve"> </w:t>
      </w:r>
      <w:ins w:id="283" w:author="Colin Gleason" w:date="2022-02-01T16:23:00Z">
        <w:r w:rsidR="008D7099">
          <w:t xml:space="preserve">BIKER </w:t>
        </w:r>
      </w:ins>
      <w:ins w:id="284" w:author="Colin Gleason" w:date="2022-02-01T16:21:00Z">
        <w:r w:rsidR="006A0828">
          <w:t xml:space="preserve">represents </w:t>
        </w:r>
      </w:ins>
      <w:ins w:id="285" w:author="Colin Gleason" w:date="2022-02-01T16:23:00Z">
        <w:r w:rsidR="008D7099">
          <w:t>a new way of approaching the problem</w:t>
        </w:r>
      </w:ins>
      <w:ins w:id="286" w:author="Colin Gleason" w:date="2022-02-01T16:21:00Z">
        <w:r w:rsidR="006A0828">
          <w:t xml:space="preserve"> </w:t>
        </w:r>
      </w:ins>
      <w:ins w:id="287" w:author="Colin Gleason" w:date="2022-02-01T16:33:00Z">
        <w:r w:rsidR="008516C5">
          <w:t>against</w:t>
        </w:r>
      </w:ins>
      <w:ins w:id="288" w:author="Colin Gleason" w:date="2022-02-01T16:21:00Z">
        <w:r w:rsidR="006A0828">
          <w:t xml:space="preserve"> existing GHG scaling literature. We are therefore interested in how</w:t>
        </w:r>
      </w:ins>
      <w:ins w:id="289" w:author="Colin Gleason" w:date="2022-02-01T16:23:00Z">
        <w:r w:rsidR="008D7099">
          <w:t xml:space="preserve"> the final fluxes that result from BIKER </w:t>
        </w:r>
        <w:commentRangeStart w:id="290"/>
        <w:r w:rsidR="00C20582">
          <w:t xml:space="preserve">(Eq </w:t>
        </w:r>
      </w:ins>
      <w:ins w:id="291" w:author="Colin Gleason" w:date="2022-02-01T16:24:00Z">
        <w:r w:rsidR="00C20582">
          <w:t>12)</w:t>
        </w:r>
        <w:commentRangeEnd w:id="290"/>
        <w:r w:rsidR="00C20582">
          <w:rPr>
            <w:rStyle w:val="CommentReference"/>
          </w:rPr>
          <w:commentReference w:id="290"/>
        </w:r>
        <w:r w:rsidR="00C20582">
          <w:t xml:space="preserve"> </w:t>
        </w:r>
        <w:proofErr w:type="gramStart"/>
        <w:r w:rsidR="00C20582">
          <w:t>compare</w:t>
        </w:r>
        <w:proofErr w:type="gramEnd"/>
        <w:r w:rsidR="00C20582">
          <w:t xml:space="preserve"> to literature </w:t>
        </w:r>
      </w:ins>
      <w:ins w:id="292" w:author="Colin Gleason" w:date="2022-02-01T16:31:00Z">
        <w:r w:rsidR="0002296A">
          <w:t>method</w:t>
        </w:r>
      </w:ins>
      <w:ins w:id="293" w:author="Colin Gleason" w:date="2022-02-01T16:24:00Z">
        <w:r w:rsidR="00C20582">
          <w:t>s</w:t>
        </w:r>
      </w:ins>
      <w:ins w:id="294" w:author="Colin Gleason" w:date="2022-02-01T16:31:00Z">
        <w:r w:rsidR="00D86F15">
          <w:t xml:space="preserve"> to gauge BIKER’s utility</w:t>
        </w:r>
      </w:ins>
      <w:ins w:id="295" w:author="Colin Gleason" w:date="2022-02-01T16:33:00Z">
        <w:r w:rsidR="008516C5">
          <w:t>: BIKER is novel, but is it useful?</w:t>
        </w:r>
      </w:ins>
      <w:ins w:id="296" w:author="Colin Gleason" w:date="2022-02-01T16:24:00Z">
        <w:r w:rsidR="00C20582">
          <w:t xml:space="preserve"> </w:t>
        </w:r>
      </w:ins>
      <w:ins w:id="297" w:author="Colin Gleason" w:date="2022-02-01T16:32:00Z">
        <w:r w:rsidR="00831C26">
          <w:t>We</w:t>
        </w:r>
      </w:ins>
      <w:ins w:id="298" w:author="Colin Gleason" w:date="2022-02-01T16:24:00Z">
        <w:r w:rsidR="00066EFA">
          <w:t xml:space="preserve"> have the data to test </w:t>
        </w:r>
      </w:ins>
      <w:r>
        <w:t>four different models</w:t>
      </w:r>
      <w:ins w:id="299" w:author="Colin Gleason" w:date="2022-02-01T16:24:00Z">
        <w:r w:rsidR="00066EFA">
          <w:t xml:space="preserve"> </w:t>
        </w:r>
        <w:commentRangeStart w:id="300"/>
        <w:r w:rsidR="00066EFA">
          <w:t>for fluxes</w:t>
        </w:r>
      </w:ins>
      <w:commentRangeEnd w:id="300"/>
      <w:ins w:id="301" w:author="Colin Gleason" w:date="2022-02-01T16:34:00Z">
        <w:r w:rsidR="008516C5">
          <w:t xml:space="preserve"> </w:t>
        </w:r>
      </w:ins>
      <w:ins w:id="302" w:author="Colin Gleason" w:date="2022-02-01T16:25:00Z">
        <w:r w:rsidR="00B20D73">
          <w:t>:</w:t>
        </w:r>
        <w:r w:rsidR="00066EFA">
          <w:rPr>
            <w:rStyle w:val="CommentReference"/>
          </w:rPr>
          <w:commentReference w:id="300"/>
        </w:r>
      </w:ins>
      <w:r>
        <w:t xml:space="preserve"> </w:t>
      </w:r>
      <m:oMath>
        <m:r>
          <w:ins w:id="303" w:author="Colin Gleason" w:date="2022-02-01T16:24:00Z">
            <w:rPr>
              <w:rFonts w:ascii="Cambria Math" w:hAnsi="Cambria Math"/>
            </w:rPr>
            <m:t xml:space="preserve"> </m:t>
          </w:ins>
        </m:r>
      </m:oMath>
      <w:del w:id="304" w:author="Colin Gleason" w:date="2022-02-01T16:24:00Z">
        <w:r w:rsidDel="00066EFA">
          <w:delText xml:space="preserve">for </w:delText>
        </w:r>
      </w:del>
      <m:oMath>
        <m:sSub>
          <m:sSubPr>
            <m:ctrlPr>
              <w:del w:id="305" w:author="Colin Gleason" w:date="2022-02-01T16:24:00Z">
                <w:rPr>
                  <w:rFonts w:ascii="Cambria Math" w:hAnsi="Cambria Math"/>
                </w:rPr>
              </w:del>
            </m:ctrlPr>
          </m:sSubPr>
          <m:e>
            <m:r>
              <w:del w:id="306" w:author="Colin Gleason" w:date="2022-02-01T16:24:00Z">
                <w:rPr>
                  <w:rFonts w:ascii="Cambria Math" w:hAnsi="Cambria Math"/>
                </w:rPr>
                <m:t>k</m:t>
              </w:del>
            </m:r>
          </m:e>
          <m:sub>
            <m:r>
              <w:del w:id="307" w:author="Colin Gleason" w:date="2022-02-01T16:24:00Z">
                <w:rPr>
                  <w:rFonts w:ascii="Cambria Math" w:hAnsi="Cambria Math"/>
                </w:rPr>
                <m:t>600</m:t>
              </w:del>
            </m:r>
          </m:sub>
        </m:sSub>
      </m:oMath>
      <w:del w:id="308" w:author="Colin Gleason" w:date="2022-02-01T16:24:00Z">
        <w:r w:rsidDel="00066EFA">
          <w:delText xml:space="preserve">, which are explained in full in Table S3. </w:delText>
        </w:r>
        <w:commentRangeStart w:id="309"/>
        <w:r w:rsidDel="00066EFA">
          <w:delText xml:space="preserve">In brief, the four methods are : </w:delText>
        </w:r>
        <w:commentRangeStart w:id="310"/>
        <w:r w:rsidDel="00066EFA">
          <w:delText xml:space="preserve">1) BIKER-inferred </w:delText>
        </w:r>
      </w:del>
      <m:oMath>
        <m:sSub>
          <m:sSubPr>
            <m:ctrlPr>
              <w:del w:id="311" w:author="Colin Gleason" w:date="2022-02-01T16:24:00Z">
                <w:rPr>
                  <w:rFonts w:ascii="Cambria Math" w:hAnsi="Cambria Math"/>
                </w:rPr>
              </w:del>
            </m:ctrlPr>
          </m:sSubPr>
          <m:e>
            <m:r>
              <w:del w:id="312" w:author="Colin Gleason" w:date="2022-02-01T16:24:00Z">
                <w:rPr>
                  <w:rFonts w:ascii="Cambria Math" w:hAnsi="Cambria Math"/>
                </w:rPr>
                <m:t>K</m:t>
              </w:del>
            </m:r>
          </m:e>
          <m:sub>
            <m:r>
              <w:del w:id="313" w:author="Colin Gleason" w:date="2022-02-01T16:24:00Z">
                <w:rPr>
                  <w:rFonts w:ascii="Cambria Math" w:hAnsi="Cambria Math"/>
                </w:rPr>
                <m:t>600</m:t>
              </w:del>
            </m:r>
          </m:sub>
        </m:sSub>
      </m:oMath>
      <w:del w:id="314" w:author="Colin Gleason" w:date="2022-02-01T16:24:00Z">
        <w:r w:rsidDel="00066EFA">
          <w:delText xml:space="preserve">, 2) </w:delText>
        </w:r>
      </w:del>
      <m:oMath>
        <m:sSub>
          <m:sSubPr>
            <m:ctrlPr>
              <w:del w:id="315" w:author="Colin Gleason" w:date="2022-02-01T16:24:00Z">
                <w:rPr>
                  <w:rFonts w:ascii="Cambria Math" w:hAnsi="Cambria Math"/>
                </w:rPr>
              </w:del>
            </m:ctrlPr>
          </m:sSubPr>
          <m:e>
            <m:r>
              <w:del w:id="316" w:author="Colin Gleason" w:date="2022-02-01T16:24:00Z">
                <w:rPr>
                  <w:rFonts w:ascii="Cambria Math" w:hAnsi="Cambria Math"/>
                </w:rPr>
                <m:t>k</m:t>
              </w:del>
            </m:r>
          </m:e>
          <m:sub>
            <m:r>
              <w:del w:id="317" w:author="Colin Gleason" w:date="2022-02-01T16:24:00Z">
                <w:rPr>
                  <w:rFonts w:ascii="Cambria Math" w:hAnsi="Cambria Math"/>
                </w:rPr>
                <m:t>600</m:t>
              </w:del>
            </m:r>
          </m:sub>
        </m:sSub>
      </m:oMath>
      <w:del w:id="318" w:author="Colin Gleason" w:date="2022-02-01T16:24:00Z">
        <w:r w:rsidDel="00066EFA">
          <w:delText xml:space="preserve"> calculated using equation 7 and HG models for depth and velocity from Raymond et al. (2013), 3) the same using HG models from Raymond et al. (2012), and 4) the same using HG models fit to our hydraulics data from section 2.2.1</w:delText>
        </w:r>
        <w:commentRangeEnd w:id="310"/>
        <w:r w:rsidR="00D24905" w:rsidDel="00066EFA">
          <w:rPr>
            <w:rStyle w:val="CommentReference"/>
          </w:rPr>
          <w:commentReference w:id="310"/>
        </w:r>
        <w:r w:rsidDel="00066EFA">
          <w:delText xml:space="preserve">. These models are referred to as </w:delText>
        </w:r>
      </w:del>
      <w:r>
        <w:t xml:space="preserve">‘BIKER,’ ‘Raymond 2013,’ ‘Raymond 2012,’ and ‘Brinkerhoff 2019,’ respectively. </w:t>
      </w:r>
      <w:ins w:id="319" w:author="Colin Gleason" w:date="2022-02-01T16:34:00Z">
        <w:r w:rsidR="008516C5">
          <w:t>T</w:t>
        </w:r>
      </w:ins>
      <w:ins w:id="320" w:author="Colin Gleason" w:date="2022-02-01T16:27:00Z">
        <w:r w:rsidR="003B69E4">
          <w:t xml:space="preserve">hese three comparison approaches all use the same philosophy for </w:t>
        </w:r>
        <w:r w:rsidR="00001622">
          <w:t>k600: making hydraulic and geomorphic assumptions to index k600 to observed hydraulics</w:t>
        </w:r>
      </w:ins>
      <w:ins w:id="321" w:author="Colin Gleason" w:date="2022-02-01T16:34:00Z">
        <w:r w:rsidR="007A398B">
          <w:t xml:space="preserve"> before applying the Beaulieu data as a realistic </w:t>
        </w:r>
        <w:proofErr w:type="spellStart"/>
        <w:r w:rsidR="007A398B">
          <w:t>concetration</w:t>
        </w:r>
        <w:proofErr w:type="spellEnd"/>
        <w:r w:rsidR="007A398B">
          <w:t xml:space="preserve"> timeseries to yield fluxes per equation 11.</w:t>
        </w:r>
      </w:ins>
      <w:ins w:id="322" w:author="Colin Gleason" w:date="2022-02-01T16:27:00Z">
        <w:r w:rsidR="00001622">
          <w:t xml:space="preserve"> In all three comparison models, th</w:t>
        </w:r>
      </w:ins>
      <w:ins w:id="323" w:author="Colin Gleason" w:date="2022-02-01T16:28:00Z">
        <w:r w:rsidR="00001622">
          <w:t xml:space="preserve">ese observed hydraulics are streamflow, while BIKER </w:t>
        </w:r>
      </w:ins>
      <w:del w:id="324" w:author="Colin Gleason" w:date="2022-02-01T16:26:00Z">
        <w:r w:rsidDel="00B20D73">
          <w:delText>T</w:delText>
        </w:r>
      </w:del>
      <w:del w:id="325" w:author="Colin Gleason" w:date="2022-02-01T16:28:00Z">
        <w:r w:rsidDel="00001622">
          <w:delText xml:space="preserve">hese </w:delText>
        </w:r>
        <w:r w:rsidDel="00001622">
          <w:lastRenderedPageBreak/>
          <w:delText xml:space="preserve">latter three approaches all use the in situ streamflow record as their input, </w:delText>
        </w:r>
      </w:del>
      <w:del w:id="326" w:author="Colin Gleason" w:date="2022-02-01T16:32:00Z">
        <w:r w:rsidDel="00D86F15">
          <w:delText xml:space="preserve">while BIKER </w:delText>
        </w:r>
      </w:del>
      <w:r>
        <w:t>uses only SWOT observations.</w:t>
      </w:r>
      <w:ins w:id="327" w:author="Colin Gleason" w:date="2022-02-01T16:28:00Z">
        <w:r w:rsidR="00001622">
          <w:t xml:space="preserve"> Therefore, the advantages of BIKER in </w:t>
        </w:r>
        <w:r w:rsidR="00801FF3">
          <w:t xml:space="preserve">ease of </w:t>
        </w:r>
        <w:r w:rsidR="00001622">
          <w:t>application are clear</w:t>
        </w:r>
        <w:r w:rsidR="00801FF3">
          <w:t xml:space="preserve"> as SWOT will observe al</w:t>
        </w:r>
      </w:ins>
      <w:ins w:id="328" w:author="Colin Gleason" w:date="2022-02-01T16:29:00Z">
        <w:r w:rsidR="00801FF3">
          <w:t xml:space="preserve">l global rivers wider than 50m while streamflow </w:t>
        </w:r>
      </w:ins>
      <w:ins w:id="329" w:author="Colin Gleason" w:date="2022-02-01T16:34:00Z">
        <w:r w:rsidR="007A398B">
          <w:t>obser</w:t>
        </w:r>
      </w:ins>
      <w:ins w:id="330" w:author="Colin Gleason" w:date="2022-02-01T16:35:00Z">
        <w:r w:rsidR="007A398B">
          <w:t>vations are</w:t>
        </w:r>
      </w:ins>
      <w:ins w:id="331" w:author="Colin Gleason" w:date="2022-02-01T16:29:00Z">
        <w:r w:rsidR="00801FF3">
          <w:t xml:space="preserve"> extremely geographically limited</w:t>
        </w:r>
      </w:ins>
      <w:ins w:id="332" w:author="Colin Gleason" w:date="2022-02-01T16:28:00Z">
        <w:r w:rsidR="00001622">
          <w:t>, but</w:t>
        </w:r>
      </w:ins>
      <w:ins w:id="333" w:author="Colin Gleason" w:date="2022-02-01T16:29:00Z">
        <w:r w:rsidR="00801FF3">
          <w:t xml:space="preserve"> BIKER is only</w:t>
        </w:r>
      </w:ins>
      <w:ins w:id="334" w:author="Colin Gleason" w:date="2022-02-01T16:28:00Z">
        <w:r w:rsidR="00001622">
          <w:t xml:space="preserve"> attractive if </w:t>
        </w:r>
      </w:ins>
      <w:ins w:id="335" w:author="Colin Gleason" w:date="2022-02-01T16:29:00Z">
        <w:r w:rsidR="00801FF3">
          <w:t xml:space="preserve">it can produce </w:t>
        </w:r>
        <w:r w:rsidR="00186278">
          <w:t>fluxes with similar errors to published methods</w:t>
        </w:r>
      </w:ins>
      <w:ins w:id="336" w:author="Colin Gleason" w:date="2022-02-01T16:28:00Z">
        <w:r w:rsidR="00801FF3">
          <w:t>.</w:t>
        </w:r>
      </w:ins>
      <w:del w:id="337" w:author="Colin Gleason" w:date="2022-02-01T16:29:00Z">
        <w:r w:rsidDel="00186278">
          <w:delText xml:space="preserve"> This experiment lets us perturb two things: 1) </w:delText>
        </w:r>
      </w:del>
      <w:del w:id="338" w:author="Colin Gleason" w:date="2022-02-01T16:26:00Z">
        <w:r w:rsidDel="00B20D73">
          <w:delText>how sensitive the eventual upscaled emissions estimates are to the HG models used (as everything else is held constant</w:delText>
        </w:r>
      </w:del>
      <w:del w:id="339" w:author="Colin Gleason" w:date="2022-02-01T16:29:00Z">
        <w:r w:rsidDel="00186278">
          <w:delText xml:space="preserve">) and 2) how a </w:delText>
        </w:r>
        <w:commentRangeStart w:id="340"/>
        <w:r w:rsidDel="00186278">
          <w:delText>fully-remote technique like BIKER compares to in situ techniques like the other three</w:delText>
        </w:r>
      </w:del>
      <w:r>
        <w:t>.</w:t>
      </w:r>
      <w:commentRangeEnd w:id="309"/>
      <w:r w:rsidR="009B7F25">
        <w:rPr>
          <w:rStyle w:val="CommentReference"/>
        </w:rPr>
        <w:commentReference w:id="309"/>
      </w:r>
      <w:ins w:id="341" w:author="Colin Gleason" w:date="2022-02-01T16:26:00Z">
        <w:r w:rsidR="00B20D73">
          <w:t xml:space="preserve"> Section xx fully describes the comparison models</w:t>
        </w:r>
      </w:ins>
      <w:ins w:id="342" w:author="Colin Gleason" w:date="2022-02-01T16:33:00Z">
        <w:r w:rsidR="008516C5">
          <w:t>.</w:t>
        </w:r>
      </w:ins>
    </w:p>
    <w:p w14:paraId="37F77208" w14:textId="5421A4D2" w:rsidR="00D15F4C" w:rsidDel="006A42A3" w:rsidRDefault="00293E69">
      <w:pPr>
        <w:pStyle w:val="BodyText"/>
        <w:rPr>
          <w:del w:id="343" w:author="Colin Gleason" w:date="2022-02-01T16:19:00Z"/>
        </w:rPr>
      </w:pPr>
      <w:del w:id="344" w:author="Colin Gleason" w:date="2022-02-01T16:19:00Z">
        <w:r w:rsidDel="006A42A3">
          <w:delText xml:space="preserve">Equation 12 is used to obtain a temperature and </w:delText>
        </w:r>
      </w:del>
      <m:oMath>
        <m:r>
          <w:del w:id="345" w:author="Colin Gleason" w:date="2022-02-01T16:19:00Z">
            <w:rPr>
              <w:rFonts w:ascii="Cambria Math" w:hAnsi="Cambria Math"/>
            </w:rPr>
            <m:t>C</m:t>
          </w:del>
        </m:r>
        <m:sSub>
          <m:sSubPr>
            <m:ctrlPr>
              <w:del w:id="346" w:author="Colin Gleason" w:date="2022-02-01T16:19:00Z">
                <w:rPr>
                  <w:rFonts w:ascii="Cambria Math" w:hAnsi="Cambria Math"/>
                </w:rPr>
              </w:del>
            </m:ctrlPr>
          </m:sSubPr>
          <m:e>
            <m:r>
              <w:del w:id="347" w:author="Colin Gleason" w:date="2022-02-01T16:19:00Z">
                <w:rPr>
                  <w:rFonts w:ascii="Cambria Math" w:hAnsi="Cambria Math"/>
                </w:rPr>
                <m:t>O</m:t>
              </w:del>
            </m:r>
          </m:e>
          <m:sub>
            <m:r>
              <w:del w:id="348" w:author="Colin Gleason" w:date="2022-02-01T16:19:00Z">
                <w:rPr>
                  <w:rFonts w:ascii="Cambria Math" w:hAnsi="Cambria Math"/>
                </w:rPr>
                <m:t>2</m:t>
              </w:del>
            </m:r>
          </m:sub>
        </m:sSub>
      </m:oMath>
      <w:del w:id="349" w:author="Colin Gleason" w:date="2022-02-01T16:19:00Z">
        <w:r w:rsidDel="006A42A3">
          <w:delText xml:space="preserve"> specific gas exchange velocity from the four </w:delText>
        </w:r>
      </w:del>
      <m:oMath>
        <m:sSub>
          <m:sSubPr>
            <m:ctrlPr>
              <w:del w:id="350" w:author="Colin Gleason" w:date="2022-02-01T16:19:00Z">
                <w:rPr>
                  <w:rFonts w:ascii="Cambria Math" w:hAnsi="Cambria Math"/>
                </w:rPr>
              </w:del>
            </m:ctrlPr>
          </m:sSubPr>
          <m:e>
            <m:r>
              <w:del w:id="351" w:author="Colin Gleason" w:date="2022-02-01T16:19:00Z">
                <w:rPr>
                  <w:rFonts w:ascii="Cambria Math" w:hAnsi="Cambria Math"/>
                </w:rPr>
                <m:t>k</m:t>
              </w:del>
            </m:r>
          </m:e>
          <m:sub>
            <m:r>
              <w:del w:id="352" w:author="Colin Gleason" w:date="2022-02-01T16:19:00Z">
                <w:rPr>
                  <w:rFonts w:ascii="Cambria Math" w:hAnsi="Cambria Math"/>
                </w:rPr>
                <m:t>600</m:t>
              </w:del>
            </m:r>
          </m:sub>
        </m:sSub>
      </m:oMath>
      <w:del w:id="353" w:author="Colin Gleason" w:date="2022-02-01T16:19:00Z">
        <w:r w:rsidDel="006A42A3">
          <w:delText xml:space="preserve"> models, where the Schmidt number </w:delText>
        </w:r>
        <w:r w:rsidDel="006A42A3">
          <w:rPr>
            <w:i/>
            <w:iCs/>
          </w:rPr>
          <w:delText>Sc</w:delText>
        </w:r>
        <w:r w:rsidDel="006A42A3">
          <w:delText xml:space="preserve"> was estimated following Raymond et al. (2012). Finally, we estimate a yearly total carbon emission rate (via </w:delText>
        </w:r>
      </w:del>
      <m:oMath>
        <m:r>
          <w:del w:id="354" w:author="Colin Gleason" w:date="2022-02-01T16:19:00Z">
            <w:rPr>
              <w:rFonts w:ascii="Cambria Math" w:hAnsi="Cambria Math"/>
            </w:rPr>
            <m:t>C</m:t>
          </w:del>
        </m:r>
        <m:sSub>
          <m:sSubPr>
            <m:ctrlPr>
              <w:del w:id="355" w:author="Colin Gleason" w:date="2022-02-01T16:19:00Z">
                <w:rPr>
                  <w:rFonts w:ascii="Cambria Math" w:hAnsi="Cambria Math"/>
                </w:rPr>
              </w:del>
            </m:ctrlPr>
          </m:sSubPr>
          <m:e>
            <m:r>
              <w:del w:id="356" w:author="Colin Gleason" w:date="2022-02-01T16:19:00Z">
                <w:rPr>
                  <w:rFonts w:ascii="Cambria Math" w:hAnsi="Cambria Math"/>
                </w:rPr>
                <m:t>O</m:t>
              </w:del>
            </m:r>
          </m:e>
          <m:sub>
            <m:r>
              <w:del w:id="357" w:author="Colin Gleason" w:date="2022-02-01T16:19:00Z">
                <w:rPr>
                  <w:rFonts w:ascii="Cambria Math" w:hAnsi="Cambria Math"/>
                </w:rPr>
                <m:t>2</m:t>
              </w:del>
            </m:r>
          </m:sub>
        </m:sSub>
      </m:oMath>
      <w:del w:id="358" w:author="Colin Gleason" w:date="2022-02-01T16:19:00Z">
        <w:r w:rsidDel="006A42A3">
          <w:delText xml:space="preserve"> evasion) by applying each river’s mean </w:delText>
        </w:r>
      </w:del>
      <m:oMath>
        <m:r>
          <w:del w:id="359" w:author="Colin Gleason" w:date="2022-02-01T16:19:00Z">
            <w:rPr>
              <w:rFonts w:ascii="Cambria Math" w:hAnsi="Cambria Math"/>
            </w:rPr>
            <m:t>FC</m:t>
          </w:del>
        </m:r>
        <m:sSub>
          <m:sSubPr>
            <m:ctrlPr>
              <w:del w:id="360" w:author="Colin Gleason" w:date="2022-02-01T16:19:00Z">
                <w:rPr>
                  <w:rFonts w:ascii="Cambria Math" w:hAnsi="Cambria Math"/>
                </w:rPr>
              </w:del>
            </m:ctrlPr>
          </m:sSubPr>
          <m:e>
            <m:r>
              <w:del w:id="361" w:author="Colin Gleason" w:date="2022-02-01T16:19:00Z">
                <w:rPr>
                  <w:rFonts w:ascii="Cambria Math" w:hAnsi="Cambria Math"/>
                </w:rPr>
                <m:t>O</m:t>
              </w:del>
            </m:r>
          </m:e>
          <m:sub>
            <m:r>
              <w:del w:id="362" w:author="Colin Gleason" w:date="2022-02-01T16:19:00Z">
                <w:rPr>
                  <w:rFonts w:ascii="Cambria Math" w:hAnsi="Cambria Math"/>
                </w:rPr>
                <m:t>2</m:t>
              </w:del>
            </m:r>
          </m:sub>
        </m:sSub>
      </m:oMath>
      <w:del w:id="363" w:author="Colin Gleason" w:date="2022-02-01T16:19:00Z">
        <w:r w:rsidDel="006A42A3">
          <w:delText xml:space="preserve"> over the river’s surface area and summing all rates </w:delText>
        </w:r>
        <w:commentRangeStart w:id="364"/>
        <w:r w:rsidDel="006A42A3">
          <w:delText>across</w:delText>
        </w:r>
      </w:del>
      <w:commentRangeEnd w:id="364"/>
      <w:r w:rsidR="006A0828">
        <w:rPr>
          <w:rStyle w:val="CommentReference"/>
        </w:rPr>
        <w:commentReference w:id="364"/>
      </w:r>
      <w:del w:id="365" w:author="Colin Gleason" w:date="2022-02-01T16:19:00Z">
        <w:r w:rsidDel="006A42A3">
          <w:delText xml:space="preserve"> rivers.</w:delText>
        </w:r>
      </w:del>
    </w:p>
    <w:p w14:paraId="37F77209" w14:textId="74E29D42" w:rsidR="00D15F4C" w:rsidDel="006A42A3" w:rsidRDefault="00753AC7">
      <w:pPr>
        <w:pStyle w:val="BodyText"/>
        <w:rPr>
          <w:del w:id="366" w:author="Colin Gleason" w:date="2022-02-01T16:19:00Z"/>
        </w:rPr>
      </w:pPr>
      <m:oMathPara>
        <m:oMathParaPr>
          <m:jc m:val="center"/>
        </m:oMathParaPr>
        <m:oMath>
          <m:sSub>
            <m:sSubPr>
              <m:ctrlPr>
                <w:del w:id="367" w:author="Colin Gleason" w:date="2022-02-01T16:19:00Z">
                  <w:rPr>
                    <w:rFonts w:ascii="Cambria Math" w:hAnsi="Cambria Math"/>
                  </w:rPr>
                </w:del>
              </m:ctrlPr>
            </m:sSubPr>
            <m:e>
              <m:r>
                <w:del w:id="368" w:author="Colin Gleason" w:date="2022-02-01T16:19:00Z">
                  <w:rPr>
                    <w:rFonts w:ascii="Cambria Math" w:hAnsi="Cambria Math"/>
                  </w:rPr>
                  <m:t>k</m:t>
                </w:del>
              </m:r>
            </m:e>
            <m:sub>
              <m:r>
                <w:del w:id="369" w:author="Colin Gleason" w:date="2022-02-01T16:19:00Z">
                  <w:rPr>
                    <w:rFonts w:ascii="Cambria Math" w:hAnsi="Cambria Math"/>
                  </w:rPr>
                  <m:t>CO2</m:t>
                </w:del>
              </m:r>
              <m:r>
                <w:del w:id="370" w:author="Colin Gleason" w:date="2022-02-01T16:19:00Z">
                  <m:rPr>
                    <m:sty m:val="p"/>
                  </m:rPr>
                  <w:rPr>
                    <w:rFonts w:ascii="Cambria Math" w:hAnsi="Cambria Math"/>
                  </w:rPr>
                  <m:t>,</m:t>
                </w:del>
              </m:r>
              <m:r>
                <w:del w:id="371" w:author="Colin Gleason" w:date="2022-02-01T16:19:00Z">
                  <w:rPr>
                    <w:rFonts w:ascii="Cambria Math" w:hAnsi="Cambria Math"/>
                  </w:rPr>
                  <m:t>temp</m:t>
                </w:del>
              </m:r>
            </m:sub>
          </m:sSub>
          <m:r>
            <w:del w:id="372" w:author="Colin Gleason" w:date="2022-02-01T16:19:00Z">
              <m:rPr>
                <m:sty m:val="p"/>
              </m:rPr>
              <w:rPr>
                <w:rFonts w:ascii="Cambria Math" w:hAnsi="Cambria Math"/>
              </w:rPr>
              <m:t>=</m:t>
            </w:del>
          </m:r>
          <m:sSub>
            <m:sSubPr>
              <m:ctrlPr>
                <w:del w:id="373" w:author="Colin Gleason" w:date="2022-02-01T16:19:00Z">
                  <w:rPr>
                    <w:rFonts w:ascii="Cambria Math" w:hAnsi="Cambria Math"/>
                  </w:rPr>
                </w:del>
              </m:ctrlPr>
            </m:sSubPr>
            <m:e>
              <m:r>
                <w:del w:id="374" w:author="Colin Gleason" w:date="2022-02-01T16:19:00Z">
                  <w:rPr>
                    <w:rFonts w:ascii="Cambria Math" w:hAnsi="Cambria Math"/>
                  </w:rPr>
                  <m:t>k</m:t>
                </w:del>
              </m:r>
            </m:e>
            <m:sub>
              <m:r>
                <w:del w:id="375" w:author="Colin Gleason" w:date="2022-02-01T16:19:00Z">
                  <w:rPr>
                    <w:rFonts w:ascii="Cambria Math" w:hAnsi="Cambria Math"/>
                  </w:rPr>
                  <m:t>600</m:t>
                </w:del>
              </m:r>
            </m:sub>
          </m:sSub>
          <m:r>
            <w:del w:id="376" w:author="Colin Gleason" w:date="2022-02-01T16:19:00Z">
              <m:rPr>
                <m:sty m:val="p"/>
              </m:rPr>
              <w:rPr>
                <w:rFonts w:ascii="Cambria Math" w:hAnsi="Cambria Math"/>
              </w:rPr>
              <m:t>*</m:t>
            </w:del>
          </m:r>
          <m:sSup>
            <m:sSupPr>
              <m:ctrlPr>
                <w:del w:id="377" w:author="Colin Gleason" w:date="2022-02-01T16:19:00Z">
                  <w:rPr>
                    <w:rFonts w:ascii="Cambria Math" w:hAnsi="Cambria Math"/>
                  </w:rPr>
                </w:del>
              </m:ctrlPr>
            </m:sSupPr>
            <m:e>
              <m:d>
                <m:dPr>
                  <m:ctrlPr>
                    <w:del w:id="378" w:author="Colin Gleason" w:date="2022-02-01T16:19:00Z">
                      <w:rPr>
                        <w:rFonts w:ascii="Cambria Math" w:hAnsi="Cambria Math"/>
                      </w:rPr>
                    </w:del>
                  </m:ctrlPr>
                </m:dPr>
                <m:e>
                  <m:r>
                    <w:del w:id="379" w:author="Colin Gleason" w:date="2022-02-01T16:19:00Z">
                      <w:rPr>
                        <w:rFonts w:ascii="Cambria Math" w:hAnsi="Cambria Math"/>
                      </w:rPr>
                      <m:t>Sc</m:t>
                    </w:del>
                  </m:r>
                  <m:r>
                    <w:del w:id="380" w:author="Colin Gleason" w:date="2022-02-01T16:19:00Z">
                      <m:rPr>
                        <m:sty m:val="p"/>
                      </m:rPr>
                      <w:rPr>
                        <w:rFonts w:ascii="Cambria Math" w:hAnsi="Cambria Math"/>
                      </w:rPr>
                      <m:t>/</m:t>
                    </w:del>
                  </m:r>
                  <m:r>
                    <w:del w:id="381" w:author="Colin Gleason" w:date="2022-02-01T16:19:00Z">
                      <w:rPr>
                        <w:rFonts w:ascii="Cambria Math" w:hAnsi="Cambria Math"/>
                      </w:rPr>
                      <m:t>600</m:t>
                    </w:del>
                  </m:r>
                </m:e>
              </m:d>
            </m:e>
            <m:sup>
              <m:r>
                <w:del w:id="382" w:author="Colin Gleason" w:date="2022-02-01T16:19:00Z">
                  <m:rPr>
                    <m:sty m:val="p"/>
                  </m:rPr>
                  <w:rPr>
                    <w:rFonts w:ascii="Cambria Math" w:hAnsi="Cambria Math"/>
                  </w:rPr>
                  <m:t>-</m:t>
                </w:del>
              </m:r>
              <m:r>
                <w:del w:id="383" w:author="Colin Gleason" w:date="2022-02-01T16:19:00Z">
                  <w:rPr>
                    <w:rFonts w:ascii="Cambria Math" w:hAnsi="Cambria Math"/>
                  </w:rPr>
                  <m:t>1</m:t>
                </w:del>
              </m:r>
              <m:r>
                <w:del w:id="384" w:author="Colin Gleason" w:date="2022-02-01T16:19:00Z">
                  <m:rPr>
                    <m:sty m:val="p"/>
                  </m:rPr>
                  <w:rPr>
                    <w:rFonts w:ascii="Cambria Math" w:hAnsi="Cambria Math"/>
                  </w:rPr>
                  <m:t>/</m:t>
                </w:del>
              </m:r>
              <m:r>
                <w:del w:id="385" w:author="Colin Gleason" w:date="2022-02-01T16:19:00Z">
                  <w:rPr>
                    <w:rFonts w:ascii="Cambria Math" w:hAnsi="Cambria Math"/>
                  </w:rPr>
                  <m:t>2</m:t>
                </w:del>
              </m:r>
            </m:sup>
          </m:sSup>
          <m:d>
            <m:dPr>
              <m:ctrlPr>
                <w:del w:id="386" w:author="Colin Gleason" w:date="2022-02-01T16:19:00Z">
                  <w:rPr>
                    <w:rFonts w:ascii="Cambria Math" w:hAnsi="Cambria Math"/>
                  </w:rPr>
                </w:del>
              </m:ctrlPr>
            </m:dPr>
            <m:e>
              <m:r>
                <w:del w:id="387" w:author="Colin Gleason" w:date="2022-02-01T16:19:00Z">
                  <m:rPr>
                    <m:sty m:val="b"/>
                  </m:rPr>
                  <w:rPr>
                    <w:rFonts w:ascii="Cambria Math" w:hAnsi="Cambria Math"/>
                  </w:rPr>
                  <m:t>12</m:t>
                </w:del>
              </m:r>
            </m:e>
          </m:d>
          <w:commentRangeEnd w:id="340"/>
          <m:r>
            <w:del w:id="388" w:author="Colin Gleason" w:date="2022-02-01T16:19:00Z">
              <m:rPr>
                <m:sty m:val="p"/>
              </m:rPr>
              <w:rPr>
                <w:rStyle w:val="CommentReference"/>
              </w:rPr>
              <w:commentReference w:id="340"/>
            </w:del>
          </m:r>
        </m:oMath>
      </m:oMathPara>
    </w:p>
    <w:p w14:paraId="37F7720A" w14:textId="77777777" w:rsidR="00D15F4C" w:rsidRDefault="00293E69">
      <w:pPr>
        <w:pStyle w:val="Heading3"/>
      </w:pPr>
      <w:bookmarkStart w:id="389" w:name="section-3-results"/>
      <w:bookmarkEnd w:id="246"/>
      <w:bookmarkEnd w:id="265"/>
      <w:r>
        <w:t>3.3 Section 3 results</w:t>
      </w:r>
    </w:p>
    <w:p w14:paraId="37F7720B" w14:textId="77777777" w:rsidR="00D15F4C" w:rsidRDefault="00293E69">
      <w:pPr>
        <w:pStyle w:val="Heading4"/>
      </w:pPr>
      <w:bookmarkStart w:id="390" w:name="biker-1"/>
      <w:r>
        <w:t>3.3.1 BIKER</w:t>
      </w:r>
    </w:p>
    <w:p w14:paraId="37F7720C" w14:textId="573D456A" w:rsidR="00D15F4C" w:rsidRDefault="00293E69">
      <w:pPr>
        <w:pStyle w:val="FirstParagraph"/>
      </w:pPr>
      <w:r>
        <w:t xml:space="preserve">Figure 4 plots a representative set of the 47 timeseries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assuming no SWOT measurement error. Two rivers each were </w:t>
      </w:r>
      <w:del w:id="391" w:author="Colin Gleason" w:date="2022-02-01T16:45:00Z">
        <w:r w:rsidDel="009F162D">
          <w:delText xml:space="preserve">randomly </w:delText>
        </w:r>
      </w:del>
      <w:r>
        <w:t xml:space="preserve">sampled from the three tertiles of river </w:t>
      </w:r>
      <w:r>
        <w:rPr>
          <w:i/>
          <w:iCs/>
        </w:rPr>
        <w:t>KGE</w:t>
      </w:r>
      <w:r>
        <w:t xml:space="preserve"> scores (Table S2)</w:t>
      </w:r>
      <w:ins w:id="392" w:author="Colin Gleason" w:date="2022-02-01T16:38:00Z">
        <w:r w:rsidR="00CA54BC">
          <w:t xml:space="preserve"> for display</w:t>
        </w:r>
      </w:ins>
      <w:r>
        <w:t xml:space="preserve">. Consult Figure S3 for all 47 timeseries plots (assuming no measurement error) and Figure S4 for the 16 rivers with measurement errors. Note that the y axis is normalized by maximum observed values to compare across rivers. In general, </w:t>
      </w:r>
      <w:r>
        <w:lastRenderedPageBreak/>
        <w:t xml:space="preserve">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with the highs and lows of evasion correctly inferred by BIKER in the better-performing rivers. Notably, there is sometimes positive bias in the estimates (e.g. both ‘middle KGE’ rivers). Some rivers yield the correct temporal dynamics, but the magnitude of these values is stretched relative to the observed (e.g. Ohio River). In this example, temporal trends are still reasonably inferred even though the magnitude of the estimates is quite off.</w:t>
      </w:r>
    </w:p>
    <w:p w14:paraId="37F7720D" w14:textId="77777777" w:rsidR="00D15F4C" w:rsidRDefault="00293E69">
      <w:commentRangeStart w:id="393"/>
      <w:commentRangeStart w:id="394"/>
      <w:r>
        <w:rPr>
          <w:noProof/>
        </w:rPr>
        <w:drawing>
          <wp:inline distT="0" distB="0" distL="0" distR="0" wp14:anchorId="37F77343" wp14:editId="004CF003">
            <wp:extent cx="5455920" cy="3985260"/>
            <wp:effectExtent l="0" t="0" r="0" b="0"/>
            <wp:docPr id="4" name="Picture" descr="Figure 4. Representative river timeseries plots of k_{600}. Orange is observed, while green is BIKER and uses SWOT measurements as its sole input. The green ribbon indicates the 95% CIs for the BIKER posteriors. Rivers are randomly sampled from the three tertiles of KGE scores. (a-b) are poorest performing rivers, (b-c) are in the middle, and (e-f) are the best performing river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0" name="Picture" descr="cache/validation/timeseries_noerr_short.jpg"/>
                    <pic:cNvPicPr>
                      <a:picLocks noChangeAspect="1" noChangeArrowheads="1"/>
                    </pic:cNvPicPr>
                  </pic:nvPicPr>
                  <pic:blipFill>
                    <a:blip r:embed="rId19"/>
                    <a:stretch>
                      <a:fillRect/>
                    </a:stretch>
                  </pic:blipFill>
                  <pic:spPr bwMode="auto">
                    <a:xfrm>
                      <a:off x="0" y="0"/>
                      <a:ext cx="5455920" cy="3985260"/>
                    </a:xfrm>
                    <a:prstGeom prst="rect">
                      <a:avLst/>
                    </a:prstGeom>
                    <a:noFill/>
                    <a:ln w="9525">
                      <a:noFill/>
                      <a:headEnd/>
                      <a:tailEnd/>
                    </a:ln>
                  </pic:spPr>
                </pic:pic>
              </a:graphicData>
            </a:graphic>
          </wp:inline>
        </w:drawing>
      </w:r>
      <w:commentRangeEnd w:id="393"/>
      <w:r w:rsidR="00420D7C">
        <w:rPr>
          <w:rStyle w:val="CommentReference"/>
        </w:rPr>
        <w:commentReference w:id="393"/>
      </w:r>
      <w:commentRangeEnd w:id="394"/>
      <w:r w:rsidR="00ED680F">
        <w:rPr>
          <w:rStyle w:val="CommentReference"/>
        </w:rPr>
        <w:commentReference w:id="394"/>
      </w:r>
    </w:p>
    <w:p w14:paraId="37F7720E" w14:textId="77777777" w:rsidR="00D15F4C" w:rsidRDefault="00293E69">
      <w:pPr>
        <w:pStyle w:val="ImageCaption"/>
      </w:pPr>
      <w:r>
        <w:t xml:space="preserve">Figure 4. Representative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observed, while green is BIKER and uses SWOT measurements as its sole input. The green ribbon indicates the 95% CIs for the BIKER posteriors. Rivers are randomly sampled from the three tertiles of KGE scores. (a-</w:t>
      </w:r>
      <w:r>
        <w:lastRenderedPageBreak/>
        <w:t>b) are poorest performing rivers, (b-c) are in the middle, and (e-f) are the best performing rivers. Y axis is normalized by maximum observed values to compare visually.</w:t>
      </w:r>
    </w:p>
    <w:p w14:paraId="37F7720F" w14:textId="77777777" w:rsidR="00D15F4C" w:rsidRDefault="00293E69">
      <w:pPr>
        <w:pStyle w:val="BodyText"/>
      </w:pPr>
      <w:r>
        <w:t xml:space="preserve">Next, we calculate performance metrics following section 3.2.2 and Table S2. These are presented in Figure 5, which plots the scores for the 47 rivers with no measurement errors as empirical cumulative density functions (eCDFs). Median river </w:t>
      </w:r>
      <m:oMath>
        <m:r>
          <w:rPr>
            <w:rFonts w:ascii="Cambria Math" w:hAnsi="Cambria Math"/>
          </w:rPr>
          <m:t>KGE</m:t>
        </m:r>
      </m:oMath>
      <w:r>
        <w:t xml:space="preserve"> is 0.36 and median river </w:t>
      </w:r>
      <w:r>
        <w:rPr>
          <w:i/>
          <w:iCs/>
        </w:rPr>
        <w:t>r</w:t>
      </w:r>
      <w:r>
        <w:t xml:space="preserve"> is 0.91. This indicates very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NRMSE has a median score of 0.38 and median rBIAS is 0.22, highlighting that many rivers which have significant positive biases (Figure 4 also confirms this visually). Taken in aggregate, Figures 4-5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there is often positive bias in its estimates.</w:t>
      </w:r>
    </w:p>
    <w:p w14:paraId="37F77210" w14:textId="77777777" w:rsidR="00D15F4C" w:rsidRDefault="00293E69">
      <w:r>
        <w:rPr>
          <w:noProof/>
        </w:rPr>
        <w:lastRenderedPageBreak/>
        <w:drawing>
          <wp:inline distT="0" distB="0" distL="0" distR="0" wp14:anchorId="37F77345" wp14:editId="52B7194A">
            <wp:extent cx="5324475" cy="4162425"/>
            <wp:effectExtent l="0" t="0" r="9525" b="9525"/>
            <wp:docPr id="5" name="Picture" descr="Figure 5. Performance metrics by river, ploted as empirical cummulative density functions (eCDFs). Each subpanel is labelled by its performance metric (defined in Table S2). Dashed lines denote median scores."/>
            <wp:cNvGraphicFramePr/>
            <a:graphic xmlns:a="http://schemas.openxmlformats.org/drawingml/2006/main">
              <a:graphicData uri="http://schemas.openxmlformats.org/drawingml/2006/picture">
                <pic:pic xmlns:pic="http://schemas.openxmlformats.org/drawingml/2006/picture">
                  <pic:nvPicPr>
                    <pic:cNvPr id="0" name="Picture" descr="cache/validation/validation_by_river.jpg"/>
                    <pic:cNvPicPr>
                      <a:picLocks noChangeAspect="1" noChangeArrowheads="1"/>
                    </pic:cNvPicPr>
                  </pic:nvPicPr>
                  <pic:blipFill>
                    <a:blip r:embed="rId20"/>
                    <a:stretch>
                      <a:fillRect/>
                    </a:stretch>
                  </pic:blipFill>
                  <pic:spPr bwMode="auto">
                    <a:xfrm>
                      <a:off x="0" y="0"/>
                      <a:ext cx="5324475" cy="4162425"/>
                    </a:xfrm>
                    <a:prstGeom prst="rect">
                      <a:avLst/>
                    </a:prstGeom>
                    <a:noFill/>
                    <a:ln w="9525">
                      <a:noFill/>
                      <a:headEnd/>
                      <a:tailEnd/>
                    </a:ln>
                  </pic:spPr>
                </pic:pic>
              </a:graphicData>
            </a:graphic>
          </wp:inline>
        </w:drawing>
      </w:r>
    </w:p>
    <w:p w14:paraId="37F77211" w14:textId="77777777" w:rsidR="00D15F4C" w:rsidRDefault="00293E69">
      <w:pPr>
        <w:pStyle w:val="ImageCaption"/>
      </w:pPr>
      <w:r>
        <w:t>Figure 5. Performance metrics by river, ploted as empirical cummulative density functions (eCDFs). Each subpanel is labelled by its performance metric (defined in Table S2). Dashed lines denote median scores.</w:t>
      </w:r>
    </w:p>
    <w:p w14:paraId="37F77212" w14:textId="7D888563" w:rsidR="00D15F4C" w:rsidRDefault="00293E69">
      <w:pPr>
        <w:pStyle w:val="BodyText"/>
      </w:pPr>
      <w:commentRangeStart w:id="395"/>
      <w:r>
        <w:t>Figure 6 compares BIKER results under the ‘no-measurement-error’ and ‘measurement-error’ scenarios for the 16 rivers</w:t>
      </w:r>
      <w:ins w:id="396" w:author="Colin Gleason" w:date="2022-02-01T16:46:00Z">
        <w:r w:rsidR="005565F6">
          <w:t xml:space="preserve"> for which Frasson et al (2021) provide an error model</w:t>
        </w:r>
      </w:ins>
      <w:r>
        <w:t xml:space="preserve">. </w:t>
      </w:r>
      <w:del w:id="397" w:author="Colin Gleason" w:date="2022-02-01T16:46:00Z">
        <w:r w:rsidDel="005565F6">
          <w:delText xml:space="preserve">For </w:delText>
        </w:r>
        <w:r w:rsidDel="005565F6">
          <w:rPr>
            <w:i/>
            <w:iCs/>
          </w:rPr>
          <w:delText>r</w:delText>
        </w:r>
        <w:r w:rsidDel="005565F6">
          <w:delText xml:space="preserve">, </w:delText>
        </w:r>
        <w:r w:rsidDel="005565F6">
          <w:rPr>
            <w:i/>
            <w:iCs/>
          </w:rPr>
          <w:delText>rBIAS</w:delText>
        </w:r>
        <w:r w:rsidDel="005565F6">
          <w:delText xml:space="preserve">, and </w:delText>
        </w:r>
        <w:r w:rsidDel="005565F6">
          <w:rPr>
            <w:i/>
            <w:iCs/>
          </w:rPr>
          <w:delText>NRMSE</w:delText>
        </w:r>
        <w:r w:rsidDel="005565F6">
          <w:delText xml:space="preserve">, </w:delText>
        </w:r>
      </w:del>
      <w:r>
        <w:t xml:space="preserve">BIKER </w:t>
      </w:r>
      <w:commentRangeStart w:id="398"/>
      <w:r>
        <w:t>performs nearly identically, regardless of implicit measurement errors in the inputs to BIKER: points are scattered along the 1:1 line</w:t>
      </w:r>
      <w:ins w:id="399" w:author="Colin Gleason" w:date="2022-02-01T16:46:00Z">
        <w:r w:rsidR="005565F6">
          <w:t xml:space="preserve">. </w:t>
        </w:r>
      </w:ins>
      <w:del w:id="400" w:author="Colin Gleason" w:date="2022-02-01T16:46:00Z">
        <w:r w:rsidDel="005565F6">
          <w:delText xml:space="preserve"> </w:delText>
        </w:r>
      </w:del>
      <w:commentRangeEnd w:id="398"/>
      <w:r w:rsidR="005565F6">
        <w:rPr>
          <w:rStyle w:val="CommentReference"/>
        </w:rPr>
        <w:commentReference w:id="398"/>
      </w:r>
      <w:del w:id="401" w:author="Colin Gleason" w:date="2022-02-01T16:46:00Z">
        <w:r w:rsidDel="005565F6">
          <w:delText xml:space="preserve">and their regressions also mirror this 1:1 line. For </w:delText>
        </w:r>
        <w:r w:rsidDel="005565F6">
          <w:rPr>
            <w:i/>
            <w:iCs/>
          </w:rPr>
          <w:delText>KGE</w:delText>
        </w:r>
        <w:r w:rsidDel="005565F6">
          <w:delText xml:space="preserve">, performance is also largely similar except for one river which gets significantly worse and skews the regression line (Seine Upstream river). </w:delText>
        </w:r>
      </w:del>
      <w:r>
        <w:t xml:space="preserve">Overall, these results </w:t>
      </w:r>
      <w:r>
        <w:lastRenderedPageBreak/>
        <w:t xml:space="preserve">strongly suggest that BIKER will be robust to the measurement errors that will be implicit in SWOT’s observations of river width and slope. Given these results, we deem that SWOT measurement error does not exert a significant influence on BIKER performance and so the results presented for the rest of the manuscript assume no measurement error </w:t>
      </w:r>
      <w:proofErr w:type="gramStart"/>
      <w:r>
        <w:t>in order to</w:t>
      </w:r>
      <w:proofErr w:type="gramEnd"/>
      <w:r>
        <w:t xml:space="preserve"> use all 47 rivers.</w:t>
      </w:r>
      <w:commentRangeEnd w:id="395"/>
      <w:r w:rsidR="00DA28A5">
        <w:rPr>
          <w:rStyle w:val="CommentReference"/>
        </w:rPr>
        <w:commentReference w:id="395"/>
      </w:r>
    </w:p>
    <w:p w14:paraId="37F77213" w14:textId="77777777" w:rsidR="00D15F4C" w:rsidRDefault="00293E69">
      <w:commentRangeStart w:id="402"/>
      <w:commentRangeStart w:id="403"/>
      <w:r>
        <w:rPr>
          <w:noProof/>
        </w:rPr>
        <w:drawing>
          <wp:inline distT="0" distB="0" distL="0" distR="0" wp14:anchorId="37F77347" wp14:editId="2302FD6E">
            <wp:extent cx="4320540" cy="3703320"/>
            <wp:effectExtent l="0" t="0" r="3810" b="0"/>
            <wp:docPr id="6" name="Picture" descr="Figure 6: Comparison of BIKER performance when considering measurement error in the SWOT observations for 16 rivers. Each subpanel is labelled by its performance metric (Table S2). Black line denotes linear regression while dashed grey line is the 1:1 line."/>
            <wp:cNvGraphicFramePr/>
            <a:graphic xmlns:a="http://schemas.openxmlformats.org/drawingml/2006/main">
              <a:graphicData uri="http://schemas.openxmlformats.org/drawingml/2006/picture">
                <pic:pic xmlns:pic="http://schemas.openxmlformats.org/drawingml/2006/picture">
                  <pic:nvPicPr>
                    <pic:cNvPr id="0" name="Picture" descr="cache/validation/errorPlot.jpg"/>
                    <pic:cNvPicPr>
                      <a:picLocks noChangeAspect="1" noChangeArrowheads="1"/>
                    </pic:cNvPicPr>
                  </pic:nvPicPr>
                  <pic:blipFill>
                    <a:blip r:embed="rId21"/>
                    <a:stretch>
                      <a:fillRect/>
                    </a:stretch>
                  </pic:blipFill>
                  <pic:spPr bwMode="auto">
                    <a:xfrm>
                      <a:off x="0" y="0"/>
                      <a:ext cx="4320540" cy="3703320"/>
                    </a:xfrm>
                    <a:prstGeom prst="rect">
                      <a:avLst/>
                    </a:prstGeom>
                    <a:noFill/>
                    <a:ln w="9525">
                      <a:noFill/>
                      <a:headEnd/>
                      <a:tailEnd/>
                    </a:ln>
                  </pic:spPr>
                </pic:pic>
              </a:graphicData>
            </a:graphic>
          </wp:inline>
        </w:drawing>
      </w:r>
      <w:commentRangeEnd w:id="402"/>
      <w:commentRangeEnd w:id="403"/>
      <w:r w:rsidR="00DA28A5">
        <w:rPr>
          <w:rStyle w:val="CommentReference"/>
        </w:rPr>
        <w:commentReference w:id="403"/>
      </w:r>
      <w:r w:rsidR="00391FB3">
        <w:rPr>
          <w:rStyle w:val="CommentReference"/>
        </w:rPr>
        <w:commentReference w:id="402"/>
      </w:r>
    </w:p>
    <w:p w14:paraId="37F77214" w14:textId="53CD9E0F" w:rsidR="00D15F4C" w:rsidRDefault="00293E69">
      <w:pPr>
        <w:pStyle w:val="ImageCaption"/>
        <w:rPr>
          <w:ins w:id="404" w:author="Colin Gleason" w:date="2022-02-01T16:43:00Z"/>
        </w:rPr>
      </w:pPr>
      <w:r>
        <w:t>Figure 6: Comparison of BIKER performance when considering measurement error in the SWOT observations for 16 rivers. Each subpanel is labelled by its performance metric (Table S2). Black line denotes linear regression while dashed grey line is the 1:1 line.</w:t>
      </w:r>
    </w:p>
    <w:p w14:paraId="123585BC" w14:textId="01024DDE" w:rsidR="004543B5" w:rsidRDefault="004543B5" w:rsidP="004543B5">
      <w:pPr>
        <w:pStyle w:val="ImageCaption"/>
        <w:ind w:firstLine="0"/>
        <w:pPrChange w:id="405" w:author="Colin Gleason" w:date="2022-02-01T16:43:00Z">
          <w:pPr>
            <w:pStyle w:val="ImageCaption"/>
          </w:pPr>
        </w:pPrChange>
      </w:pPr>
      <w:ins w:id="406" w:author="Colin Gleason" w:date="2022-02-01T16:43:00Z">
        <w:r>
          <w:t>3.</w:t>
        </w:r>
        <w:proofErr w:type="gramStart"/>
        <w:r>
          <w:t>something.something</w:t>
        </w:r>
        <w:proofErr w:type="gramEnd"/>
        <w:r>
          <w:t xml:space="preserve"> Temporal variability</w:t>
        </w:r>
      </w:ins>
    </w:p>
    <w:p w14:paraId="37F77215" w14:textId="5A2BF815" w:rsidR="00D15F4C" w:rsidRDefault="00293E69">
      <w:pPr>
        <w:pStyle w:val="BodyText"/>
      </w:pPr>
      <w:r>
        <w:lastRenderedPageBreak/>
        <w:t xml:space="preserve">Given the promising </w:t>
      </w:r>
      <w:r>
        <w:rPr>
          <w:i/>
          <w:iCs/>
        </w:rPr>
        <w:t>r</w:t>
      </w:r>
      <w:r>
        <w:t xml:space="preserve"> scores across all 47 rivers in Figure 5, we further explore BIKER’s ability to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 7a plots a histogram of the slopes of linear regressions between BIKER-predicted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 slope of 1 indicates that BIKER correctly infers the daily flucuations in gas exchange (even if there is bias baked into the estimates), while a slope well above or below 1 indicates incorrect inference of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 6a shows that the majority of rivers’ slopes approximate 1 (median slope: 0.92), indicating strong inference of temporal gas exchange trends. </w:t>
      </w:r>
      <w:del w:id="407" w:author="Colin Gleason" w:date="2022-02-01T16:41:00Z">
        <w:r w:rsidDel="00C13849">
          <w:delText>A handful of rivers to have slopes well above or below 1, though the vast majority are at or just below 1.</w:delText>
        </w:r>
      </w:del>
    </w:p>
    <w:p w14:paraId="37F77216" w14:textId="77777777" w:rsidR="00D15F4C" w:rsidRDefault="00293E69">
      <w:r>
        <w:rPr>
          <w:noProof/>
        </w:rPr>
        <w:drawing>
          <wp:inline distT="0" distB="0" distL="0" distR="0" wp14:anchorId="37F77349" wp14:editId="2ED31325">
            <wp:extent cx="5006340" cy="3429000"/>
            <wp:effectExtent l="0" t="0" r="3810" b="0"/>
            <wp:docPr id="7" name="Picture" descr="Figure 7: a) Histogram of the slopes of linear regressions between BIKER estimates and observed k_{600}. Slopes equaling 1 indicate correct inference of the temporal trends in daily k_{600} (regardless of bias in the estimates). b) Empirical cummulative density distributions of the coefficient of varation of prior, posterior, and observed k_{600} per river. If BIKER is correctly inferring temporal variation in k_{600}, the posterior eCDF will approximate the observed eCDF (as it does)."/>
            <wp:cNvGraphicFramePr/>
            <a:graphic xmlns:a="http://schemas.openxmlformats.org/drawingml/2006/main">
              <a:graphicData uri="http://schemas.openxmlformats.org/drawingml/2006/picture">
                <pic:pic xmlns:pic="http://schemas.openxmlformats.org/drawingml/2006/picture">
                  <pic:nvPicPr>
                    <pic:cNvPr id="0" name="Picture" descr="cache/validation/validation_temporal.jpg"/>
                    <pic:cNvPicPr>
                      <a:picLocks noChangeAspect="1" noChangeArrowheads="1"/>
                    </pic:cNvPicPr>
                  </pic:nvPicPr>
                  <pic:blipFill>
                    <a:blip r:embed="rId22"/>
                    <a:stretch>
                      <a:fillRect/>
                    </a:stretch>
                  </pic:blipFill>
                  <pic:spPr bwMode="auto">
                    <a:xfrm>
                      <a:off x="0" y="0"/>
                      <a:ext cx="5006340" cy="3429000"/>
                    </a:xfrm>
                    <a:prstGeom prst="rect">
                      <a:avLst/>
                    </a:prstGeom>
                    <a:noFill/>
                    <a:ln w="9525">
                      <a:noFill/>
                      <a:headEnd/>
                      <a:tailEnd/>
                    </a:ln>
                  </pic:spPr>
                </pic:pic>
              </a:graphicData>
            </a:graphic>
          </wp:inline>
        </w:drawing>
      </w:r>
    </w:p>
    <w:p w14:paraId="37F77217" w14:textId="77777777" w:rsidR="00D15F4C" w:rsidRDefault="00293E69">
      <w:pPr>
        <w:pStyle w:val="ImageCaption"/>
      </w:pPr>
      <w:r>
        <w:t xml:space="preserve">Figure 7: a) Histogram of the slopes of linear regressions between BIKER estimates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Slopes equaling 1 indicate correct inference of the temporal trends in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(regardless of bias in the estimates). b) Empirical cummulative density distributions of the </w:t>
      </w:r>
      <w:r>
        <w:lastRenderedPageBreak/>
        <w:t xml:space="preserve">coefficient of varation of prior, posterior,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per river. If BIKER is correctly inferring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the posterior eCDF will approximate the observed eCDF (as it does).</w:t>
      </w:r>
    </w:p>
    <w:p w14:paraId="37F77218" w14:textId="109E6B94" w:rsidR="00D15F4C" w:rsidRDefault="00293E69">
      <w:pPr>
        <w:pStyle w:val="BodyText"/>
      </w:pPr>
      <w:r>
        <w:t xml:space="preserve">Finally, we explore whether BIKER improves upon the prior with respect to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here defined using the coefficient of variation (</w:t>
      </w:r>
      <m:oMath>
        <m:r>
          <w:rPr>
            <w:rFonts w:ascii="Cambria Math" w:hAnsi="Cambria Math"/>
          </w:rPr>
          <m:t>CV</m:t>
        </m:r>
        <m:r>
          <m:rPr>
            <m:sty m:val="p"/>
          </m:rPr>
          <w:rPr>
            <w:rFonts w:ascii="Cambria Math" w:hAnsi="Cambria Math"/>
          </w:rPr>
          <m:t>=</m:t>
        </m:r>
        <m:f>
          <m:fPr>
            <m:ctrlPr>
              <w:rPr>
                <w:rFonts w:ascii="Cambria Math" w:hAnsi="Cambria Math"/>
              </w:rPr>
            </m:ctrlPr>
          </m:fPr>
          <m:num>
            <m:r>
              <w:rPr>
                <w:rFonts w:ascii="Cambria Math" w:hAnsi="Cambria Math"/>
              </w:rPr>
              <m:t>SD</m:t>
            </m:r>
          </m:num>
          <m:den>
            <m:r>
              <w:rPr>
                <w:rFonts w:ascii="Cambria Math" w:hAnsi="Cambria Math"/>
              </w:rPr>
              <m:t>mean</m:t>
            </m:r>
          </m:den>
        </m:f>
      </m:oMath>
      <w:r>
        <w:t xml:space="preserve">). </w:t>
      </w:r>
      <w:ins w:id="408" w:author="Colin Gleason" w:date="2022-02-01T16:41:00Z">
        <w:r w:rsidR="00C13849">
          <w:t xml:space="preserve">This is an essential test of a </w:t>
        </w:r>
      </w:ins>
      <w:ins w:id="409" w:author="Colin Gleason" w:date="2022-02-01T16:42:00Z">
        <w:r w:rsidR="00C13849">
          <w:t xml:space="preserve">Bayesian method to determine if SWOT observations have improved our knowledge or if our initial guess </w:t>
        </w:r>
        <w:r w:rsidR="004543B5">
          <w:t xml:space="preserve">proved statistically most useful. </w:t>
        </w:r>
      </w:ins>
      <w:r>
        <w:t xml:space="preserve">Figure 6b plots </w:t>
      </w:r>
      <w:proofErr w:type="spellStart"/>
      <w:r>
        <w:t>eCDFs</w:t>
      </w:r>
      <w:proofErr w:type="spellEnd"/>
      <w:r>
        <w:t xml:space="preserve"> of observed, prior, and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CV</w:t>
      </w:r>
      <w:r>
        <w:t xml:space="preserve">, strongly showing that BIKER improves upon the prior information available to us about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CV</w:t>
      </w:r>
      <w:r>
        <w:t xml:space="preserve"> approximates the observed eCDF and sufficiently ‘closes the gap’ between our prior knowledge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temporal variation and the actually observed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must be stressed that this validation was performed using a relatively uninformed prior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(Text S3) and that this gap may not be as large in many settings with better prior knowledge. However, Figure 6b confirms that Bayesian techniques can be used to infer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when good prior or in situ data are not available.</w:t>
      </w:r>
    </w:p>
    <w:p w14:paraId="37F77219" w14:textId="77777777" w:rsidR="00D15F4C" w:rsidRDefault="00293E69">
      <w:pPr>
        <w:pStyle w:val="Heading4"/>
      </w:pPr>
      <w:bookmarkStart w:id="410" w:name="carbon-emissions"/>
      <w:bookmarkEnd w:id="390"/>
      <w:r>
        <w:t>3.3.2 Carbon Emissions</w:t>
      </w:r>
    </w:p>
    <w:p w14:paraId="37F7721A" w14:textId="34F283AF" w:rsidR="00D15F4C" w:rsidRDefault="00293E69" w:rsidP="00272913">
      <w:pPr>
        <w:pStyle w:val="BodyText"/>
        <w:pPrChange w:id="411" w:author="Colin Gleason" w:date="2022-02-01T16:51:00Z">
          <w:pPr>
            <w:pStyle w:val="FirstParagraph"/>
          </w:pPr>
        </w:pPrChange>
      </w:pPr>
      <w:r>
        <w:t xml:space="preserve">Finally, we carry these </w:t>
      </w:r>
      <m:oMath>
        <m:r>
          <w:del w:id="412" w:author="Colin Gleason" w:date="2022-02-01T16:43:00Z">
            <w:rPr>
              <w:rFonts w:ascii="Cambria Math" w:hAnsi="Cambria Math"/>
            </w:rPr>
            <m:t>FC</m:t>
          </w:del>
        </m:r>
        <m:sSub>
          <m:sSubPr>
            <m:ctrlPr>
              <w:del w:id="413" w:author="Colin Gleason" w:date="2022-02-01T16:43:00Z">
                <w:rPr>
                  <w:rFonts w:ascii="Cambria Math" w:hAnsi="Cambria Math"/>
                </w:rPr>
              </w:del>
            </m:ctrlPr>
          </m:sSubPr>
          <m:e>
            <m:r>
              <w:del w:id="414" w:author="Colin Gleason" w:date="2022-02-01T16:43:00Z">
                <w:rPr>
                  <w:rFonts w:ascii="Cambria Math" w:hAnsi="Cambria Math"/>
                </w:rPr>
                <m:t>O</m:t>
              </w:del>
            </m:r>
          </m:e>
          <m:sub>
            <m:r>
              <w:del w:id="415" w:author="Colin Gleason" w:date="2022-02-01T16:43:00Z">
                <w:rPr>
                  <w:rFonts w:ascii="Cambria Math" w:hAnsi="Cambria Math"/>
                </w:rPr>
                <m:t>2</m:t>
              </w:del>
            </m:r>
          </m:sub>
        </m:sSub>
        <m:r>
          <w:ins w:id="416" w:author="Colin Gleason" w:date="2022-02-01T16:43:00Z">
            <w:rPr>
              <w:rFonts w:ascii="Cambria Math" w:hAnsi="Cambria Math"/>
            </w:rPr>
            <m:t>K600</m:t>
          </w:ins>
        </m:r>
      </m:oMath>
      <w:r>
        <w:t xml:space="preserve"> calculations all the way to annual carbon emissions rates and compare BIKER against established</w:t>
      </w:r>
      <w:del w:id="417" w:author="Colin Gleason" w:date="2022-02-01T16:49:00Z">
        <w:r w:rsidDel="003B4A72">
          <w:delText xml:space="preserve"> in situ techniques</w:delText>
        </w:r>
      </w:del>
      <w:ins w:id="418" w:author="Colin Gleason" w:date="2022-02-01T16:49:00Z">
        <w:r w:rsidR="003B4A72">
          <w:t xml:space="preserve"> literature pinning k600 to </w:t>
        </w:r>
        <w:proofErr w:type="spellStart"/>
        <w:r w:rsidR="003B4A72">
          <w:t>hydrualics</w:t>
        </w:r>
      </w:ins>
      <w:proofErr w:type="spellEnd"/>
      <w:r>
        <w:t xml:space="preserve">. It is important to remember that only BIKER is completely globally implementable, while the other three models necessarily rely on having a streamflow record or high-quality routed streamflow readily available. Therefore, the </w:t>
      </w:r>
      <w:del w:id="419" w:author="Colin Gleason" w:date="2022-02-01T16:49:00Z">
        <w:r w:rsidDel="00272913">
          <w:delText>HG methods</w:delText>
        </w:r>
      </w:del>
      <w:ins w:id="420" w:author="Colin Gleason" w:date="2022-02-01T16:51:00Z">
        <w:r w:rsidR="00272913">
          <w:t>literature</w:t>
        </w:r>
      </w:ins>
      <w:r>
        <w:t xml:space="preserve"> reflect their ‘best-case </w:t>
      </w:r>
      <w:r>
        <w:lastRenderedPageBreak/>
        <w:t xml:space="preserve">scenarios’ while BIKER reflects its </w:t>
      </w:r>
      <w:proofErr w:type="gramStart"/>
      <w:r>
        <w:t>worst case</w:t>
      </w:r>
      <w:proofErr w:type="gramEnd"/>
      <w:r>
        <w:t xml:space="preserve"> scenario, where priors are set entirely from SWOT observations and are generally the least informative they will ever be. </w:t>
      </w:r>
      <w:ins w:id="421" w:author="Colin Gleason" w:date="2022-02-01T16:50:00Z">
        <w:r w:rsidR="00272913">
          <w:t xml:space="preserve">Surprisingly, BIKER outperforms the gauge-based approaches, nearly correctly inferring the annual carbon emissions rate (9.95 Tg-C/yr for BIKER versus 9.46 </w:t>
        </w:r>
        <w:proofErr w:type="spellStart"/>
        <w:r w:rsidR="00272913">
          <w:t>Tg</w:t>
        </w:r>
        <w:proofErr w:type="spellEnd"/>
        <w:r w:rsidR="00272913">
          <w:t>-C/</w:t>
        </w:r>
        <w:proofErr w:type="spellStart"/>
        <w:r w:rsidR="00272913">
          <w:t>yr</w:t>
        </w:r>
        <w:proofErr w:type="spellEnd"/>
        <w:r w:rsidR="00272913">
          <w:t xml:space="preserve"> observed). The three </w:t>
        </w:r>
        <w:r w:rsidR="00272913">
          <w:t>literature models</w:t>
        </w:r>
        <w:r w:rsidR="00272913">
          <w:t xml:space="preserve"> overestimate this emissions rate (14.96, 11.84, and 11.99 for ‘Raymond 2013,’ ‘Raymond 2012,’ and ‘Brinkerhoff 2019’ respectively</w:t>
        </w:r>
        <w:r w:rsidR="00272913">
          <w:t>)</w:t>
        </w:r>
        <w:r w:rsidR="00272913">
          <w:t xml:space="preserve">. Both ‘Brinkerhoff 2019’ and ‘Raymond 2012’ fall within the BIKER </w:t>
        </w:r>
        <w:r w:rsidR="00272913">
          <w:t>conf</w:t>
        </w:r>
      </w:ins>
      <w:ins w:id="422" w:author="Colin Gleason" w:date="2022-02-01T16:51:00Z">
        <w:r w:rsidR="00272913">
          <w:t>idence interval</w:t>
        </w:r>
      </w:ins>
      <w:ins w:id="423" w:author="Colin Gleason" w:date="2022-02-01T16:50:00Z">
        <w:r w:rsidR="00272913">
          <w:t xml:space="preserve"> and are reasonably close to the observed value, while ‘Raymond 2013’ overestimates the emission rate. Thus, despite BIKER using absolutely no </w:t>
        </w:r>
        <w:proofErr w:type="spellStart"/>
        <w:r w:rsidR="00272913">
          <w:t>streamgauge</w:t>
        </w:r>
        <w:proofErr w:type="spellEnd"/>
        <w:r w:rsidR="00272913">
          <w:t xml:space="preserve"> or other in situ data </w:t>
        </w:r>
      </w:ins>
      <w:ins w:id="424" w:author="Colin Gleason" w:date="2022-02-01T16:51:00Z">
        <w:r w:rsidR="00272913">
          <w:t>as required by the othe</w:t>
        </w:r>
      </w:ins>
      <w:ins w:id="425" w:author="Colin Gleason" w:date="2022-02-01T16:52:00Z">
        <w:r w:rsidR="00272913">
          <w:t>r methods</w:t>
        </w:r>
      </w:ins>
      <w:ins w:id="426" w:author="Colin Gleason" w:date="2022-02-01T16:50:00Z">
        <w:r w:rsidR="00272913">
          <w:t>, it provides a strong upscaling estimate of the annual carbon emission rate for the rivers (Figure 8).</w:t>
        </w:r>
      </w:ins>
      <w:ins w:id="427" w:author="Colin Gleason" w:date="2022-02-01T16:51:00Z">
        <w:r w:rsidR="00272913">
          <w:t xml:space="preserve"> </w:t>
        </w:r>
      </w:ins>
      <w:del w:id="428" w:author="Colin Gleason" w:date="2022-02-01T16:51:00Z">
        <w:r w:rsidDel="00272913">
          <w:delText xml:space="preserve">This means that BIKER’s annual carbon emission estimate can only improve from what is presented here. </w:delText>
        </w:r>
      </w:del>
      <w:r>
        <w:t xml:space="preserve">We also stress again that the raw emissions rates here are </w:t>
      </w:r>
      <w:del w:id="429" w:author="Colin Gleason" w:date="2022-02-01T16:51:00Z">
        <w:r w:rsidDel="00272913">
          <w:delText xml:space="preserve">largely </w:delText>
        </w:r>
      </w:del>
      <w:r>
        <w:t xml:space="preserve">meaningless as they are calculated from an identical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m:t>
                </m:r>
              </m:sub>
            </m:sSub>
            <m:r>
              <w:rPr>
                <w:rFonts w:ascii="Cambria Math" w:hAnsi="Cambria Math"/>
              </w:rPr>
              <m:t>ater</m:t>
            </m:r>
          </m:sub>
        </m:sSub>
      </m:oMath>
      <w:r>
        <w:t xml:space="preserve"> timeseries applied to every river. We are principally interested in relative differences between </w:t>
      </w:r>
      <w:del w:id="430" w:author="Colin Gleason" w:date="2022-02-01T16:51:00Z">
        <w:r w:rsidDel="00272913">
          <w:delText>techniques employed</w:delText>
        </w:r>
      </w:del>
      <w:ins w:id="431" w:author="Colin Gleason" w:date="2022-02-01T16:51:00Z">
        <w:r w:rsidR="00272913">
          <w:t>BIKER and literature</w:t>
        </w:r>
      </w:ins>
      <w:r>
        <w:t>.</w:t>
      </w:r>
    </w:p>
    <w:p w14:paraId="37F7721B" w14:textId="1A0D5531" w:rsidR="00D15F4C" w:rsidDel="00272913" w:rsidRDefault="00293E69">
      <w:pPr>
        <w:pStyle w:val="BodyText"/>
        <w:rPr>
          <w:del w:id="432" w:author="Colin Gleason" w:date="2022-02-01T16:50:00Z"/>
        </w:rPr>
      </w:pPr>
      <w:del w:id="433" w:author="Colin Gleason" w:date="2022-02-01T16:50:00Z">
        <w:r w:rsidDel="00272913">
          <w:delText xml:space="preserve">Figure 8 compares the annual carbon emissions rate (via </w:delText>
        </w:r>
      </w:del>
      <m:oMath>
        <m:sSub>
          <m:sSubPr>
            <m:ctrlPr>
              <w:del w:id="434" w:author="Colin Gleason" w:date="2022-02-01T16:50:00Z">
                <w:rPr>
                  <w:rFonts w:ascii="Cambria Math" w:hAnsi="Cambria Math"/>
                </w:rPr>
              </w:del>
            </m:ctrlPr>
          </m:sSubPr>
          <m:e>
            <m:r>
              <w:del w:id="435" w:author="Colin Gleason" w:date="2022-02-01T16:50:00Z">
                <w:rPr>
                  <w:rFonts w:ascii="Cambria Math" w:hAnsi="Cambria Math"/>
                </w:rPr>
                <m:t>F</m:t>
              </w:del>
            </m:r>
          </m:e>
          <m:sub>
            <m:r>
              <w:del w:id="436" w:author="Colin Gleason" w:date="2022-02-01T16:50:00Z">
                <w:rPr>
                  <w:rFonts w:ascii="Cambria Math" w:hAnsi="Cambria Math"/>
                </w:rPr>
                <m:t>C</m:t>
              </w:del>
            </m:r>
            <m:sSub>
              <m:sSubPr>
                <m:ctrlPr>
                  <w:del w:id="437" w:author="Colin Gleason" w:date="2022-02-01T16:50:00Z">
                    <w:rPr>
                      <w:rFonts w:ascii="Cambria Math" w:hAnsi="Cambria Math"/>
                    </w:rPr>
                  </w:del>
                </m:ctrlPr>
              </m:sSubPr>
              <m:e>
                <m:r>
                  <w:del w:id="438" w:author="Colin Gleason" w:date="2022-02-01T16:50:00Z">
                    <w:rPr>
                      <w:rFonts w:ascii="Cambria Math" w:hAnsi="Cambria Math"/>
                    </w:rPr>
                    <m:t>O</m:t>
                  </w:del>
                </m:r>
              </m:e>
              <m:sub>
                <m:r>
                  <w:del w:id="439" w:author="Colin Gleason" w:date="2022-02-01T16:50:00Z">
                    <w:rPr>
                      <w:rFonts w:ascii="Cambria Math" w:hAnsi="Cambria Math"/>
                    </w:rPr>
                    <m:t>2</m:t>
                  </w:del>
                </m:r>
              </m:sub>
            </m:sSub>
          </m:sub>
        </m:sSub>
      </m:oMath>
      <w:del w:id="440" w:author="Colin Gleason" w:date="2022-02-01T16:50:00Z">
        <w:r w:rsidDel="00272913">
          <w:delText xml:space="preserve">) from the rivers using BIKER posterior means and the three streamgauge-based HG models. Surprisingly, BIKER outperforms the gauge-based approaches, nearly correctly inferring the annual carbon emissions rate (9.95 Tg-C/yr for BIKER versus 9.46 Tg-C/yr observed). The three HG models overestimate this emissions rate (14.96, 11.84, and 11.99) for ‘Raymond 2013,’ ‘Raymond 2012,’ and ‘Brinkerhoff 2019’ respectively. Both ‘Brinkerhoff 2019’ and ‘Raymond 2012’ fall within the BIKER CIs and are reasonably close to the observed value, while ‘Raymond 2013’ overestimates the emission rate. </w:delText>
        </w:r>
        <w:r w:rsidDel="00272913">
          <w:lastRenderedPageBreak/>
          <w:delText>BIKER’s relatively stronger performance than the in situ HG models is elaborated on in section 4.3. Thus, despite BIKER using absolutely no streamgauge or other in situ data like the other 3 methods do, it provides a strong upscaling estimate of the annual carbon emission rate for the rivers (Figure 8).</w:delText>
        </w:r>
      </w:del>
    </w:p>
    <w:p w14:paraId="37F7721C" w14:textId="77777777" w:rsidR="00D15F4C" w:rsidRDefault="00293E69">
      <w:commentRangeStart w:id="441"/>
      <w:r>
        <w:rPr>
          <w:noProof/>
        </w:rPr>
        <w:drawing>
          <wp:inline distT="0" distB="0" distL="0" distR="0" wp14:anchorId="37F7734B" wp14:editId="16B29730">
            <wp:extent cx="4137660" cy="3512820"/>
            <wp:effectExtent l="0" t="0" r="0" b="0"/>
            <wp:docPr id="8" name="Picture" descr="Figure 8: Yearly carbon emissions rate via CO_2 evasion across all rivers. Completely remotely-sensed methods are colored in red, in situ methods in purple, and the observed in orange."/>
            <wp:cNvGraphicFramePr/>
            <a:graphic xmlns:a="http://schemas.openxmlformats.org/drawingml/2006/main">
              <a:graphicData uri="http://schemas.openxmlformats.org/drawingml/2006/picture">
                <pic:pic xmlns:pic="http://schemas.openxmlformats.org/drawingml/2006/picture">
                  <pic:nvPicPr>
                    <pic:cNvPr id="0" name="Picture" descr="cache/FCO2/FCO2_models.jpg"/>
                    <pic:cNvPicPr>
                      <a:picLocks noChangeAspect="1" noChangeArrowheads="1"/>
                    </pic:cNvPicPr>
                  </pic:nvPicPr>
                  <pic:blipFill>
                    <a:blip r:embed="rId23"/>
                    <a:stretch>
                      <a:fillRect/>
                    </a:stretch>
                  </pic:blipFill>
                  <pic:spPr bwMode="auto">
                    <a:xfrm>
                      <a:off x="0" y="0"/>
                      <a:ext cx="4137660" cy="3512820"/>
                    </a:xfrm>
                    <a:prstGeom prst="rect">
                      <a:avLst/>
                    </a:prstGeom>
                    <a:noFill/>
                    <a:ln w="9525">
                      <a:noFill/>
                      <a:headEnd/>
                      <a:tailEnd/>
                    </a:ln>
                  </pic:spPr>
                </pic:pic>
              </a:graphicData>
            </a:graphic>
          </wp:inline>
        </w:drawing>
      </w:r>
      <w:commentRangeEnd w:id="441"/>
      <w:r w:rsidR="004A0343">
        <w:rPr>
          <w:rStyle w:val="CommentReference"/>
        </w:rPr>
        <w:commentReference w:id="441"/>
      </w:r>
    </w:p>
    <w:p w14:paraId="37F7721D" w14:textId="77777777" w:rsidR="00D15F4C" w:rsidRDefault="00293E69">
      <w:pPr>
        <w:pStyle w:val="ImageCaption"/>
      </w:pPr>
      <w:r>
        <w:t xml:space="preserve">Figure 8: Yearly carbon emissions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across all rivers. Completely remotely-sensed methods are colored in red, in situ methods in purple, and the observed in orange.</w:t>
      </w:r>
    </w:p>
    <w:p w14:paraId="37F7721E" w14:textId="77777777" w:rsidR="00D15F4C" w:rsidRDefault="00293E69">
      <w:pPr>
        <w:pStyle w:val="Heading2"/>
      </w:pPr>
      <w:bookmarkStart w:id="442" w:name="discussion"/>
      <w:bookmarkEnd w:id="204"/>
      <w:bookmarkEnd w:id="389"/>
      <w:bookmarkEnd w:id="410"/>
      <w:r>
        <w:t>4 Discussion</w:t>
      </w:r>
    </w:p>
    <w:p w14:paraId="37F7721F" w14:textId="77777777" w:rsidR="00D15F4C" w:rsidRDefault="00293E69">
      <w:pPr>
        <w:pStyle w:val="Heading3"/>
      </w:pPr>
      <w:bookmarkStart w:id="443" w:name="Xb20fe830aada82955e8c37d7a5b4e015ca2ffe3"/>
      <w:r>
        <w:t>4.1 Gas exchange in hydraulically-wide rivers</w:t>
      </w:r>
    </w:p>
    <w:p w14:paraId="37F77220" w14:textId="4F91DC70" w:rsidR="00D15F4C" w:rsidRDefault="00293E69">
      <w:pPr>
        <w:pStyle w:val="FirstParagraph"/>
      </w:pPr>
      <w:r>
        <w:t xml:space="preserve">Field studies of gas exchange in wide rivers have suggested that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behaves differently </w:t>
      </w:r>
      <w:ins w:id="444" w:author="Colin Gleason" w:date="2022-02-01T16:52:00Z">
        <w:r w:rsidR="004A0343">
          <w:t xml:space="preserve">in these rivers </w:t>
        </w:r>
      </w:ins>
      <w:r>
        <w:t xml:space="preserve">than in steeper and smaller rivers (Alin et al., 2011; Beaulieu et al., 2012; Raymond </w:t>
      </w:r>
      <w:r>
        <w:lastRenderedPageBreak/>
        <w:t xml:space="preserve">&amp; Cole, 2001; Ulseth et al., 2019; Wang et al., 2021). While much work has focused on the small-stream side of the stream-to-river continuum, comparatively less work has been done in large systems. Here, we focus on the larger, ‘smooth-channel’ end of the continuum, using a model for gas exchange that scales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by both </w:t>
      </w:r>
      <m:oMath>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a Shear Reynold’s number. This model is empirically validated in Figure 3. Specifically, Figure S1 confirms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a Shear Reynold’s adaption of the small-eddy model (equation 7) reduces positive bias in the model’s predictions of the smallest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(where the relative decrease in turbulence reaching the surface is greater than the small-eddy model alone suggests, per equation 7’s theoretical basis- Moog &amp; Jirka, 1999a).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a shear Reynold’s number is commonly done to parameterize breaking-wave gas exchange models in the open ocean (Brumer et al., 2017; D. Zhao et al., 2003; Dongliang Zhao &amp; Toba, 2001), though this specific to high wind speeds in open ocean. To our knowledge, Moog &amp; Jirka (1999a)‘s specific setup, which imposes a ’differentially-experienced’ surface turbulence theory on the small-eddy model, has never been empirically validated in rivers. Figure 3 provides this empirical verification for hydraulically wide channels, where it’s theoretical basis should generally hold. Using our full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also observed this model breaks down when including non-hydraulically-wide rivers (as the theory would suggest). Future tests should also explore other shear Reynold’s scaling relations for gas exchange in rivers.</w:t>
      </w:r>
    </w:p>
    <w:p w14:paraId="37F77221" w14:textId="6C601825" w:rsidR="00D15F4C" w:rsidRDefault="00293E69">
      <w:pPr>
        <w:pStyle w:val="BodyText"/>
      </w:pPr>
      <w:r>
        <w:t xml:space="preserve">Crucially, we are not accounting for wind-driven gas exchange, which is suggested to play an important role in wide rivers because river surface area is sufficiently large that wind can drive gas exchange (Beaulieu et al., 2012; Raymond &amp; Cole, 2001; Wang et al., 2021). Similarly, none of the existing hydraulics-driven fluvial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models account for wind-driven gas exchange either. </w:t>
      </w:r>
      <w:r>
        <w:lastRenderedPageBreak/>
        <w:t xml:space="preserve">BIKER’s outputs can </w:t>
      </w:r>
      <w:ins w:id="445" w:author="Colin Gleason" w:date="2022-02-01T16:53:00Z">
        <w:r w:rsidR="007B679A">
          <w:t xml:space="preserve">therefore </w:t>
        </w:r>
      </w:ins>
      <w:r>
        <w:t>be interpreted as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under low-wind conditions,’ when surface turbulence is dominated by hydraulics rather than wind. That said, BIKER’s flexible implementation is a good start towards eventually coupling hydraulics-driven gas exchange with wind-driven gas exchange. Such a model would likely take a form </w:t>
      </w:r>
      <w:proofErr w:type="gramStart"/>
      <w:r>
        <w:t>similar to</w:t>
      </w:r>
      <w:proofErr w:type="gramEnd"/>
      <w:r>
        <w:t xml:space="preserve"> the conceptual models proposed by Wang et al. (2021), </w:t>
      </w:r>
      <w:commentRangeStart w:id="446"/>
      <w:r>
        <w:t>chuWindStreamFlow200</w:t>
      </w:r>
      <w:commentRangeEnd w:id="446"/>
      <w:r w:rsidR="00AA7EF8">
        <w:rPr>
          <w:rStyle w:val="CommentReference"/>
        </w:rPr>
        <w:commentReference w:id="446"/>
      </w:r>
      <w:r>
        <w:t xml:space="preserve">3, and/or Plate &amp; Friedrich (1984). All three generally propose calculating both a wind-driven </w:t>
      </w:r>
      <w:r>
        <w:rPr>
          <w:i/>
          <w:iCs/>
        </w:rPr>
        <w:t>k</w:t>
      </w:r>
      <w:r>
        <w:t xml:space="preserve"> and a hydraulics-driven </w:t>
      </w:r>
      <w:r>
        <w:rPr>
          <w:i/>
          <w:iCs/>
        </w:rPr>
        <w:t>k</w:t>
      </w:r>
      <w:r>
        <w:t xml:space="preserve"> and then weighting each term via parameters. In the case of BIKER, this would necessitate additional parameters that would need to be known a priori for specific rivers. This is left to future work.</w:t>
      </w:r>
    </w:p>
    <w:p w14:paraId="37F77222" w14:textId="77777777" w:rsidR="00D15F4C" w:rsidRDefault="00293E69">
      <w:pPr>
        <w:pStyle w:val="Heading3"/>
      </w:pPr>
      <w:bookmarkStart w:id="447" w:name="Xc817feb09f5c70561d198b40aec0187018a9b76"/>
      <w:bookmarkEnd w:id="443"/>
      <w:r>
        <w:t xml:space="preserve">4.2 Towards remote sensing of global spatiotemporal dynamics of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in large rivers</w:t>
      </w:r>
    </w:p>
    <w:p w14:paraId="37F77223" w14:textId="77777777" w:rsidR="00D15F4C" w:rsidRDefault="00293E69">
      <w:pPr>
        <w:pStyle w:val="FirstParagraph"/>
      </w:pPr>
      <w:r>
        <w:t>To date, the studies exploring the spatiotemporal dynamics of riverine gas exchange have arguably been held back by a lack of data. A few studies have investigated these dynamics, but they have been limited to individual rivers and/or limited field seasons (Hall et al., 2012; Sand-Jensen &amp; Staehr, 2012). For example, Wallin et al. (2011) performed a preliminary analysis in northern Sweden relating cross-section specific temporal variability in gas exchange with channel slope, but they were limited to a mean of only 8 measurements per river in a single watershed. While this is a good start, this is obviously not sufficient for further developing process-level understandings of gas exchange at the global-scale.</w:t>
      </w:r>
    </w:p>
    <w:p w14:paraId="37F77224" w14:textId="371B1052" w:rsidR="00D15F4C" w:rsidRDefault="00293E69">
      <w:pPr>
        <w:pStyle w:val="BodyText"/>
      </w:pPr>
      <w:r>
        <w:t xml:space="preserve">Therefore,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SWOT data is an attractive option to address this problem of limited data. For reference, 95% of the SWOT-visible rivers globally (202,811</w:t>
      </w:r>
      <w:ins w:id="448" w:author="Colin Gleason" w:date="2022-02-01T16:54:00Z">
        <w:r w:rsidR="0020362D">
          <w:t xml:space="preserve"> rivers</w:t>
        </w:r>
      </w:ins>
      <w:r>
        <w:t xml:space="preserve">) will have sufficient SWOT observations along the river to run BIKER at least once every 21 days, with most of the temperate and Arctic rivers having 3+ observations per 21-day cycle (Altenau et al., 2021). </w:t>
      </w:r>
      <w:r>
        <w:lastRenderedPageBreak/>
        <w:t xml:space="preserve">While BIKER will not directly measure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does robustly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ins w:id="449" w:author="Colin Gleason" w:date="2022-02-01T16:54:00Z">
        <w:r w:rsidR="0020362D">
          <w:t xml:space="preserve">and less robustly the absolute </w:t>
        </w:r>
        <w:proofErr w:type="spellStart"/>
        <w:r w:rsidR="0020362D">
          <w:t>maginitud</w:t>
        </w:r>
      </w:ins>
      <w:ins w:id="450" w:author="Colin Gleason" w:date="2022-02-01T16:55:00Z">
        <w:r w:rsidR="0020362D">
          <w:t>e</w:t>
        </w:r>
        <w:proofErr w:type="spellEnd"/>
        <w:r w:rsidR="0020362D">
          <w:t xml:space="preserve"> of k600 </w:t>
        </w:r>
      </w:ins>
      <w:r>
        <w:t xml:space="preserve">(Figures 4-7) and </w:t>
      </w:r>
      <w:del w:id="451" w:author="Colin Gleason" w:date="2022-02-01T16:55:00Z">
        <w:r w:rsidDel="0020362D">
          <w:delText>when coupled with this much data</w:delText>
        </w:r>
      </w:del>
      <w:ins w:id="452" w:author="Colin Gleason" w:date="2022-02-01T16:55:00Z">
        <w:r w:rsidR="0020362D">
          <w:t>when coupled with SWOT</w:t>
        </w:r>
      </w:ins>
      <w:r>
        <w:t xml:space="preserve"> will provide a novel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ins w:id="453" w:author="Colin Gleason" w:date="2022-02-01T16:55:00Z">
        <w:r w:rsidR="0020362D">
          <w:t xml:space="preserve">on a scale </w:t>
        </w:r>
      </w:ins>
      <w:r>
        <w:t>never before possible.</w:t>
      </w:r>
    </w:p>
    <w:p w14:paraId="37F77225" w14:textId="76B023B3" w:rsidR="00D15F4C" w:rsidRDefault="00293E69">
      <w:pPr>
        <w:pStyle w:val="BodyText"/>
      </w:pPr>
      <w:r>
        <w:t xml:space="preserve">With that said, Figures 4, 5, S3, and S4 all highlight a substantial range of algorithm performances across rivers. These differences in performance are likely due to the representativeness of the priors used for that river. This makes sense as Section 2 has effectively reduced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a function of hydraulics that are nearly all directly measurable by SWOT. Any resulting bias in BIKER’s predictions is likely attributable to either bias in the priors used for the non-remotely sensed terms (equations 9-10) or in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itself (</w:t>
      </w:r>
      <w:del w:id="454" w:author="Colin Gleason" w:date="2022-02-01T16:55:00Z">
        <w:r w:rsidDel="006E5A41">
          <w:delText xml:space="preserve">the scaling coefficient in </w:delText>
        </w:r>
      </w:del>
      <w:r>
        <w:t>equation 7</w:t>
      </w:r>
      <w:ins w:id="455" w:author="Colin Gleason" w:date="2022-02-01T16:55:00Z">
        <w:r w:rsidR="006E5A41">
          <w:t xml:space="preserve">, including the </w:t>
        </w:r>
        <w:proofErr w:type="gramStart"/>
        <w:r w:rsidR="006E5A41">
          <w:t>aforementioned wind</w:t>
        </w:r>
        <w:proofErr w:type="gramEnd"/>
        <w:r w:rsidR="006E5A41">
          <w:t xml:space="preserve"> errors</w:t>
        </w:r>
      </w:ins>
      <w:r>
        <w:t xml:space="preserve">). For SWOT discharge algorithms, authors have repeatedly shown that the ‘quality’ of prior river knowledge plays a large role in the success of discharge inversions (Andreadis et al., 2020; Brinkerhoff et al., 2020; Frasson et al., 2021; Tuozzolo et al., 2019) and our results here further corroborate this finding. </w:t>
      </w:r>
      <w:commentRangeStart w:id="456"/>
      <w:del w:id="457" w:author="Colin Gleason" w:date="2022-02-01T16:56:00Z">
        <w:r w:rsidDel="00403509">
          <w:delText xml:space="preserve">It should be stressed that a substantial portion of rivers from (Frasson et al., 2021) are canal-shaped in nature with different hydraulic properties than a natural river channel. Nearly universally, these rivers underperformed (Figures 4, S3), however it is impossible to isolate whether </w:delText>
        </w:r>
      </w:del>
      <w:commentRangeEnd w:id="456"/>
      <w:r w:rsidR="00403509">
        <w:rPr>
          <w:rStyle w:val="CommentReference"/>
        </w:rPr>
        <w:commentReference w:id="456"/>
      </w:r>
      <w:del w:id="458" w:author="Colin Gleason" w:date="2022-02-01T16:56:00Z">
        <w:r w:rsidDel="00403509">
          <w:delText>that is due to channel geomorphology or the fact that these canals also usually had limited data for the Bayesian inference (only around 12 days).</w:delText>
        </w:r>
      </w:del>
    </w:p>
    <w:p w14:paraId="37F77226" w14:textId="77777777" w:rsidR="00D15F4C" w:rsidRDefault="00293E69">
      <w:pPr>
        <w:pStyle w:val="Heading3"/>
      </w:pPr>
      <w:bookmarkStart w:id="459" w:name="coupling-biker-with-upscaling-workflows"/>
      <w:bookmarkEnd w:id="447"/>
      <w:r>
        <w:lastRenderedPageBreak/>
        <w:t>4.3 Coupling BIKER with upscaling workflows</w:t>
      </w:r>
    </w:p>
    <w:p w14:paraId="37F77227" w14:textId="7E32CFAB" w:rsidR="00D15F4C" w:rsidRDefault="00293E69">
      <w:pPr>
        <w:pStyle w:val="FirstParagraph"/>
      </w:pPr>
      <w:r>
        <w:t>Figure 8 confirms that BIKER is quite successful</w:t>
      </w:r>
      <w:del w:id="460" w:author="Colin Gleason" w:date="2022-02-01T16:56:00Z">
        <w:r w:rsidDel="00403509">
          <w:delText xml:space="preserve">, when coupled with </w:delText>
        </w:r>
      </w:del>
      <m:oMath>
        <m:r>
          <w:del w:id="461" w:author="Colin Gleason" w:date="2022-02-01T16:56:00Z">
            <w:rPr>
              <w:rFonts w:ascii="Cambria Math" w:hAnsi="Cambria Math"/>
            </w:rPr>
            <m:t>C</m:t>
          </w:del>
        </m:r>
        <m:sSub>
          <m:sSubPr>
            <m:ctrlPr>
              <w:del w:id="462" w:author="Colin Gleason" w:date="2022-02-01T16:56:00Z">
                <w:rPr>
                  <w:rFonts w:ascii="Cambria Math" w:hAnsi="Cambria Math"/>
                </w:rPr>
              </w:del>
            </m:ctrlPr>
          </m:sSubPr>
          <m:e>
            <m:r>
              <w:del w:id="463" w:author="Colin Gleason" w:date="2022-02-01T16:56:00Z">
                <w:rPr>
                  <w:rFonts w:ascii="Cambria Math" w:hAnsi="Cambria Math"/>
                </w:rPr>
                <m:t>O</m:t>
              </w:del>
            </m:r>
          </m:e>
          <m:sub>
            <m:r>
              <w:del w:id="464" w:author="Colin Gleason" w:date="2022-02-01T16:56:00Z">
                <w:rPr>
                  <w:rFonts w:ascii="Cambria Math" w:hAnsi="Cambria Math"/>
                </w:rPr>
                <m:t>2</m:t>
              </w:del>
            </m:r>
          </m:sub>
        </m:sSub>
      </m:oMath>
      <w:del w:id="465" w:author="Colin Gleason" w:date="2022-02-01T16:56:00Z">
        <w:r w:rsidDel="00403509">
          <w:delText xml:space="preserve"> data, </w:delText>
        </w:r>
      </w:del>
      <w:ins w:id="466" w:author="Colin Gleason" w:date="2022-02-01T16:57:00Z">
        <w:r w:rsidR="00403509">
          <w:t xml:space="preserve"> </w:t>
        </w:r>
      </w:ins>
      <w:r>
        <w:t>at predicting annual upscaled carbon emissions from the river network</w:t>
      </w:r>
      <w:ins w:id="467" w:author="Colin Gleason" w:date="2022-02-01T16:56:00Z">
        <w:r w:rsidR="00403509">
          <w:t xml:space="preserve"> when</w:t>
        </w:r>
      </w:ins>
      <w:ins w:id="468" w:author="Colin Gleason" w:date="2022-02-01T16:57:00Z">
        <w:r w:rsidR="00403509">
          <w:t xml:space="preserve"> </w:t>
        </w:r>
        <w:r w:rsidR="00403509">
          <w:t xml:space="preserve">coupled with </w:t>
        </w:r>
      </w:ins>
      <m:oMath>
        <m:r>
          <w:ins w:id="469" w:author="Colin Gleason" w:date="2022-02-01T16:57:00Z">
            <w:rPr>
              <w:rFonts w:ascii="Cambria Math" w:hAnsi="Cambria Math"/>
            </w:rPr>
            <m:t>C</m:t>
          </w:ins>
        </m:r>
        <m:sSub>
          <m:sSubPr>
            <m:ctrlPr>
              <w:ins w:id="470" w:author="Colin Gleason" w:date="2022-02-01T16:57:00Z">
                <w:rPr>
                  <w:rFonts w:ascii="Cambria Math" w:hAnsi="Cambria Math"/>
                </w:rPr>
              </w:ins>
            </m:ctrlPr>
          </m:sSubPr>
          <m:e>
            <m:r>
              <w:ins w:id="471" w:author="Colin Gleason" w:date="2022-02-01T16:57:00Z">
                <w:rPr>
                  <w:rFonts w:ascii="Cambria Math" w:hAnsi="Cambria Math"/>
                </w:rPr>
                <m:t>O</m:t>
              </w:ins>
            </m:r>
          </m:e>
          <m:sub>
            <m:r>
              <w:ins w:id="472" w:author="Colin Gleason" w:date="2022-02-01T16:57:00Z">
                <w:rPr>
                  <w:rFonts w:ascii="Cambria Math" w:hAnsi="Cambria Math"/>
                </w:rPr>
                <m:t>2</m:t>
              </w:ins>
            </m:r>
          </m:sub>
        </m:sSub>
      </m:oMath>
      <w:ins w:id="473" w:author="Colin Gleason" w:date="2022-02-01T16:57:00Z">
        <w:r w:rsidR="00403509">
          <w:t xml:space="preserve"> data,</w:t>
        </w:r>
      </w:ins>
      <w:del w:id="474" w:author="Colin Gleason" w:date="2022-02-01T16:56:00Z">
        <w:r w:rsidDel="00403509">
          <w:delText>.</w:delText>
        </w:r>
      </w:del>
      <w:r>
        <w:t xml:space="preserve"> This encouraging result has three main implications for future work</w:t>
      </w:r>
      <w:ins w:id="475" w:author="Colin Gleason" w:date="2022-02-01T16:57:00Z">
        <w:r w:rsidR="00403509">
          <w:t xml:space="preserve">. </w:t>
        </w:r>
      </w:ins>
      <w:r>
        <w:t xml:space="preserve"> </w:t>
      </w:r>
      <w:del w:id="476" w:author="Colin Gleason" w:date="2022-02-01T16:57:00Z">
        <w:r w:rsidDel="00403509">
          <w:delText>coupling remote sensing via SWOT with in situ data. These are outlined below.</w:delText>
        </w:r>
      </w:del>
      <w:ins w:id="477" w:author="Colin Gleason" w:date="2022-02-01T16:57:00Z">
        <w:r w:rsidR="00403509">
          <w:t>=</w:t>
        </w:r>
      </w:ins>
    </w:p>
    <w:p w14:paraId="37F77228" w14:textId="4AC4BEB4" w:rsidR="00D15F4C" w:rsidRDefault="00293E69">
      <w:pPr>
        <w:pStyle w:val="BodyText"/>
      </w:pPr>
      <w:commentRangeStart w:id="478"/>
      <w:r>
        <w:t xml:space="preserve">First, figure 8 directly implies that BIKER will be useful when coupled with large-scale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m:t>
                </m:r>
              </m:sub>
            </m:sSub>
            <m:r>
              <w:rPr>
                <w:rFonts w:ascii="Cambria Math" w:hAnsi="Cambria Math"/>
              </w:rPr>
              <m:t>ater</m:t>
            </m:r>
          </m:sub>
        </m:sSub>
      </m:oMath>
      <w:r>
        <w:t xml:space="preserve"> models</w:t>
      </w:r>
      <w:ins w:id="479" w:author="Colin Gleason" w:date="2022-02-01T16:57:00Z">
        <w:r w:rsidR="00574B48">
          <w:t>, provided these models are accurate</w:t>
        </w:r>
      </w:ins>
      <w:ins w:id="480" w:author="Colin Gleason" w:date="2022-02-01T16:58:00Z">
        <w:r w:rsidR="000E6897">
          <w:t xml:space="preserve">. The models would give time and space varying concentrations, and BIKER would give time and space varying gas exchange. </w:t>
        </w:r>
      </w:ins>
      <w:del w:id="481" w:author="Colin Gleason" w:date="2022-02-01T16:58:00Z">
        <w:r w:rsidDel="000E6897">
          <w:delText xml:space="preserve"> [e.g.</w:delText>
        </w:r>
      </w:del>
      <w:r>
        <w:t> </w:t>
      </w:r>
      <w:r>
        <w:rPr>
          <w:b/>
          <w:bCs/>
        </w:rPr>
        <w:t xml:space="preserve">Liu </w:t>
      </w:r>
      <w:proofErr w:type="spellStart"/>
      <w:r>
        <w:rPr>
          <w:b/>
          <w:bCs/>
        </w:rPr>
        <w:t>etal</w:t>
      </w:r>
      <w:proofErr w:type="spellEnd"/>
      <w:r>
        <w:rPr>
          <w:b/>
          <w:bCs/>
        </w:rPr>
        <w:t xml:space="preserve"> in review</w:t>
      </w:r>
      <w:ins w:id="482" w:author="Colin Gleason" w:date="2022-02-01T16:58:00Z">
        <w:r w:rsidR="000E6897">
          <w:t xml:space="preserve"> and</w:t>
        </w:r>
      </w:ins>
      <w:del w:id="483" w:author="Colin Gleason" w:date="2022-02-01T16:58:00Z">
        <w:r w:rsidDel="000E6897">
          <w:delText>;</w:delText>
        </w:r>
      </w:del>
      <w:r>
        <w:t xml:space="preserve"> Saccardi &amp; Winnick (2021</w:t>
      </w:r>
      <w:del w:id="484" w:author="Colin Gleason" w:date="2022-02-01T16:58:00Z">
        <w:r w:rsidDel="000E6897">
          <w:delText xml:space="preserve">)]. </w:delText>
        </w:r>
        <w:commentRangeEnd w:id="478"/>
        <w:r w:rsidR="00574B48" w:rsidDel="000E6897">
          <w:rPr>
            <w:rStyle w:val="CommentReference"/>
          </w:rPr>
          <w:commentReference w:id="478"/>
        </w:r>
        <w:r w:rsidDel="000E6897">
          <w:delText>These two models</w:delText>
        </w:r>
      </w:del>
      <w:ins w:id="485" w:author="Colin Gleason" w:date="2022-02-01T16:58:00Z">
        <w:r w:rsidR="000E6897">
          <w:t>) each propose models that</w:t>
        </w:r>
      </w:ins>
      <w:r>
        <w:t xml:space="preserve"> robustly predict reach-scale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using two different approaches: machine learning [</w:t>
      </w:r>
      <w:r>
        <w:rPr>
          <w:b/>
          <w:bCs/>
        </w:rPr>
        <w:t>Liu et al in review</w:t>
      </w:r>
      <w:r>
        <w:t>] and process-based reactive transport modeling (Saccardi &amp; Winnick, 2021)</w:t>
      </w:r>
      <w:ins w:id="486" w:author="Colin Gleason" w:date="2022-02-01T16:58:00Z">
        <w:r w:rsidR="000E6897">
          <w:t>,</w:t>
        </w:r>
      </w:ins>
      <w:r>
        <w:t xml:space="preserve"> but both models yield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that would be spatially and temporally consistent with BIKER’s output. Our promising results suggest that BIKER could provide additional (and directly </w:t>
      </w:r>
      <w:del w:id="487" w:author="Colin Gleason" w:date="2022-02-01T16:59:00Z">
        <w:r w:rsidDel="000E6897">
          <w:delText>observed</w:delText>
        </w:r>
      </w:del>
      <w:ins w:id="488" w:author="Colin Gleason" w:date="2022-02-01T16:59:00Z">
        <w:r w:rsidR="000E6897">
          <w:t>inferred</w:t>
        </w:r>
      </w:ins>
      <w:r>
        <w:t xml:space="preserve">) measurements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to these models, thereby better informing model results through direct observations. This is likely to be accomplished via data assimilation which has proven useful in using remotly-sensed discharge to improve streamflow routing models (Feng et al., 2021; Ishitsuka et al., 2020), and of which the Saccardi &amp; Winnick (2021)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model takes a similar form.</w:t>
      </w:r>
    </w:p>
    <w:p w14:paraId="37F77229" w14:textId="77777777" w:rsidR="00D15F4C" w:rsidRDefault="00293E69">
      <w:pPr>
        <w:pStyle w:val="BodyText"/>
      </w:pPr>
      <w:r>
        <w:t xml:space="preserve">Second, at the field-scale Figure 8 confirms that we can couple BIKER with in situ gas concentration loggers to 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High temporal fidelity datasets of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in SWOT-observable rivers </w:t>
      </w:r>
      <w:r>
        <w:lastRenderedPageBreak/>
        <w:t xml:space="preserve">now </w:t>
      </w:r>
      <w:commentRangeStart w:id="489"/>
      <w:r>
        <w:t>exist (</w:t>
      </w:r>
      <w:proofErr w:type="gramStart"/>
      <w:r>
        <w:t>e.g.</w:t>
      </w:r>
      <w:proofErr w:type="gramEnd"/>
      <w:r>
        <w:t xml:space="preserve"> Aho, Hosen, et al., 2021) </w:t>
      </w:r>
      <w:commentRangeEnd w:id="489"/>
      <w:r w:rsidR="00C6670B">
        <w:rPr>
          <w:rStyle w:val="CommentReference"/>
        </w:rPr>
        <w:commentReference w:id="489"/>
      </w:r>
      <w:r>
        <w:t xml:space="preserve">but no such similar datasets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equivalent temporal resolutions exist. For rivers unobservable by SWOT, we further suggest that BIKER could be run at the field scale (rather than via satellite-based altimeters like SWOT) using arrays of in situ pressure transducers to estimate water surface slope following recent similar work for estimating streamflow (Harlan et al., 2021). Regardless, both approaches would produce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datasets at equivalent temporal resolution and allow us to directly calculate daily to sub-daily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river reaches.</w:t>
      </w:r>
    </w:p>
    <w:p w14:paraId="37F7722A" w14:textId="04AF6C61" w:rsidR="00D15F4C" w:rsidRDefault="00293E69">
      <w:pPr>
        <w:pStyle w:val="BodyText"/>
      </w:pPr>
      <w:r>
        <w:t xml:space="preserve">Finally, Figure 8 also uniquely allows us to directly compare the influence of </w:t>
      </w:r>
      <w:del w:id="490" w:author="Colin Gleason" w:date="2022-02-01T17:00:00Z">
        <w:r w:rsidDel="00351496">
          <w:delText xml:space="preserve">one’s HG model on </w:delText>
        </w:r>
      </w:del>
      <w:ins w:id="491" w:author="Colin Gleason" w:date="2022-02-01T17:00:00Z">
        <w:r w:rsidR="00351496">
          <w:t xml:space="preserve">geomorphic assumptions on </w:t>
        </w:r>
      </w:ins>
      <w:r>
        <w:t>total carbon emission rates from river networks, as all other calculations and parameters were held constan</w:t>
      </w:r>
      <w:ins w:id="492" w:author="Colin Gleason" w:date="2022-02-01T17:00:00Z">
        <w:r w:rsidR="00351496">
          <w:t xml:space="preserve">t across our </w:t>
        </w:r>
        <w:r w:rsidR="00B333DA">
          <w:t>four tested models</w:t>
        </w:r>
      </w:ins>
      <w:del w:id="493" w:author="Colin Gleason" w:date="2022-02-01T17:00:00Z">
        <w:r w:rsidDel="00351496">
          <w:delText>t.</w:delText>
        </w:r>
      </w:del>
      <w:r>
        <w:t xml:space="preserve"> Therefore, figure 8 highlights a potentially large source of uncertainty in current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upscaling estimates: the </w:t>
      </w:r>
      <w:del w:id="494" w:author="Colin Gleason" w:date="2022-02-01T17:00:00Z">
        <w:r w:rsidDel="00B333DA">
          <w:delText xml:space="preserve">HG </w:delText>
        </w:r>
      </w:del>
      <w:proofErr w:type="spellStart"/>
      <w:ins w:id="495" w:author="Colin Gleason" w:date="2022-02-01T17:00:00Z">
        <w:r w:rsidR="00B333DA">
          <w:t>gemoprhic</w:t>
        </w:r>
        <w:proofErr w:type="spellEnd"/>
        <w:r w:rsidR="00B333DA">
          <w:t xml:space="preserve"> </w:t>
        </w:r>
      </w:ins>
      <w:r>
        <w:t xml:space="preserve">models employed to scale river channel hydraulics with streamflow. </w:t>
      </w:r>
      <w:del w:id="496" w:author="Colin Gleason" w:date="2022-02-01T17:01:00Z">
        <w:r w:rsidDel="00B333DA">
          <w:delText>As previously stressed</w:delText>
        </w:r>
      </w:del>
      <w:ins w:id="497" w:author="Colin Gleason" w:date="2022-02-01T17:01:00Z">
        <w:r w:rsidR="00B333DA">
          <w:t xml:space="preserve">In this </w:t>
        </w:r>
        <w:proofErr w:type="gramStart"/>
        <w:r w:rsidR="00B333DA">
          <w:t>case,</w:t>
        </w:r>
      </w:ins>
      <w:r>
        <w:t>,</w:t>
      </w:r>
      <w:proofErr w:type="gramEnd"/>
      <w:r>
        <w:t xml:space="preserve"> the only difference between the three </w:t>
      </w:r>
      <w:del w:id="498" w:author="Colin Gleason" w:date="2022-02-01T17:01:00Z">
        <w:r w:rsidDel="00B333DA">
          <w:delText>in situ HG</w:delText>
        </w:r>
      </w:del>
      <w:ins w:id="499" w:author="Colin Gleason" w:date="2022-02-01T17:01:00Z">
        <w:r w:rsidR="00B333DA">
          <w:t>literature</w:t>
        </w:r>
      </w:ins>
      <w:r>
        <w:t xml:space="preserve"> models and the observed estimate in Figure 8 is the specific HG model employed to predict river depth and velocity</w:t>
      </w:r>
      <w:ins w:id="500" w:author="Colin Gleason" w:date="2022-02-01T17:01:00Z">
        <w:r w:rsidR="00B333DA">
          <w:t xml:space="preserve"> (SI xxx)</w:t>
        </w:r>
      </w:ins>
      <w:r>
        <w:t xml:space="preserve">. </w:t>
      </w:r>
      <w:commentRangeStart w:id="501"/>
      <w:del w:id="502" w:author="Colin Gleason" w:date="2022-02-01T17:01:00Z">
        <w:r w:rsidDel="00B333DA">
          <w:delText>This means that dramatically different carbon emission estimates are obtainable depending on the training data used for these HG models. While BIKER performs similarly to these methods, it must be stressed that the global representativeness of one’s training data for HG models is of paramount importance.</w:delText>
        </w:r>
      </w:del>
      <w:commentRangeEnd w:id="501"/>
      <w:r w:rsidR="00B333DA">
        <w:rPr>
          <w:rStyle w:val="CommentReference"/>
        </w:rPr>
        <w:commentReference w:id="501"/>
      </w:r>
    </w:p>
    <w:p w14:paraId="37F7722B" w14:textId="77777777" w:rsidR="00D15F4C" w:rsidRDefault="00293E69">
      <w:pPr>
        <w:pStyle w:val="Heading2"/>
      </w:pPr>
      <w:bookmarkStart w:id="503" w:name="conclusions"/>
      <w:bookmarkEnd w:id="442"/>
      <w:bookmarkEnd w:id="459"/>
      <w:r>
        <w:lastRenderedPageBreak/>
        <w:t>5 Conclusions</w:t>
      </w:r>
    </w:p>
    <w:p w14:paraId="37F7722C" w14:textId="6D83D0E3" w:rsidR="00D15F4C" w:rsidRDefault="00293E69">
      <w:pPr>
        <w:pStyle w:val="FirstParagraph"/>
      </w:pPr>
      <w:r>
        <w:t xml:space="preserve">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from the global river network is a major natural component of the global carbon cycle, on par with total forest uptake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(Pan et al., 2011). Despite much interest and progress, there is still large uncertainty in the temporal dynamics of gas exchange and thus carbon emissions to the atmosphere. Much of this uncertainty stems from uncertainty in 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global scale.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del w:id="504" w:author="Colin Gleason" w:date="2022-02-01T17:02:00Z">
        <w:r w:rsidDel="000B2A6C">
          <w:delText xml:space="preserve"> using SWOT measurements,</w:delText>
        </w:r>
      </w:del>
      <w:r>
        <w:t xml:space="preserve"> and therefore allow for a global-scale analysis of spatiotemporal trends in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once SWOT launches. In that context, we develop</w:t>
      </w:r>
      <w:ins w:id="505" w:author="Colin Gleason" w:date="2022-02-01T17:02:00Z">
        <w:r w:rsidR="000B2A6C">
          <w:t>ed</w:t>
        </w:r>
      </w:ins>
      <w:r>
        <w:t xml:space="preserve"> 1) a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that is nearly entirely SWOT observable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2)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no on-the-ground information. Validating on 47 SWOT-simulated rivers, we show show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w:t>
      </w:r>
      <w:ins w:id="506" w:author="Colin Gleason" w:date="2022-02-01T17:02:00Z">
        <w:r w:rsidR="000B2A6C">
          <w:t>a hypothetical</w:t>
        </w:r>
      </w:ins>
      <w:del w:id="507" w:author="Colin Gleason" w:date="2022-02-01T17:02:00Z">
        <w:r w:rsidDel="000B2A6C">
          <w:delText>the</w:delText>
        </w:r>
      </w:del>
      <w:r>
        <w:t xml:space="preserve"> total annual carbon emission rate across all 47 rivers. These results suggest BIKER can be used to infer global-scale, near daily estimates of fluvial gas exchange velocity once SWOT launches in 2022. This in turn will be useful in mapping the global-scale spatiotemporal dynamics of fluvial gas exchange in large rivers.</w:t>
      </w:r>
    </w:p>
    <w:p w14:paraId="37F7722D" w14:textId="77777777" w:rsidR="00D15F4C" w:rsidRDefault="00293E69">
      <w:pPr>
        <w:pStyle w:val="Heading2"/>
      </w:pPr>
      <w:bookmarkStart w:id="508" w:name="acknowledgements"/>
      <w:bookmarkEnd w:id="503"/>
      <w:r>
        <w:t>6 Acknowledgements</w:t>
      </w:r>
    </w:p>
    <w:p w14:paraId="37F7722E" w14:textId="77777777" w:rsidR="00D15F4C" w:rsidRDefault="00293E69">
      <w:pPr>
        <w:pStyle w:val="FirstParagraph"/>
      </w:pPr>
      <w:r>
        <w:t xml:space="preserve">C.B. Brinkerhoff was funded </w:t>
      </w:r>
      <w:commentRangeStart w:id="509"/>
      <w:r>
        <w:t xml:space="preserve">on </w:t>
      </w:r>
      <w:r>
        <w:rPr>
          <w:b/>
          <w:bCs/>
        </w:rPr>
        <w:t>FINESST</w:t>
      </w:r>
      <w:r>
        <w:t xml:space="preserve">. </w:t>
      </w:r>
      <w:commentRangeEnd w:id="509"/>
      <w:r w:rsidR="00753AC7">
        <w:rPr>
          <w:rStyle w:val="CommentReference"/>
        </w:rPr>
        <w:commentReference w:id="509"/>
      </w:r>
      <w:r>
        <w:t xml:space="preserve">The version of BIKER used in this study will be available upon acception. BIKER remains in active development and is available at </w:t>
      </w:r>
      <w:hyperlink r:id="rId24">
        <w:r>
          <w:rPr>
            <w:rStyle w:val="Hyperlink"/>
          </w:rPr>
          <w:t>https://github.com/craigbrinkerhoff/BIKER</w:t>
        </w:r>
      </w:hyperlink>
      <w:r>
        <w:t xml:space="preserve">. All code to build and generate results, figures, and the manuscript is available at </w:t>
      </w:r>
      <w:hyperlink r:id="rId25">
        <w:r>
          <w:rPr>
            <w:rStyle w:val="Hyperlink"/>
          </w:rPr>
          <w:t>https://github.com/craigbrinkerhoff/RSK600</w:t>
        </w:r>
      </w:hyperlink>
      <w:r>
        <w:t xml:space="preserve">. We thank Renato </w:t>
      </w:r>
      <w:r>
        <w:lastRenderedPageBreak/>
        <w:t>Frasson, Michael Durand, Amber Ulseth, and Jake Beaulieu for generously making their data available for this study. We also thank the entire SWOT discharge working group for their decade-plus body of work which inspired this study.</w:t>
      </w:r>
    </w:p>
    <w:p w14:paraId="37F7722F" w14:textId="77777777" w:rsidR="00D15F4C" w:rsidRDefault="00293E69">
      <w:pPr>
        <w:pStyle w:val="Heading2"/>
      </w:pPr>
      <w:bookmarkStart w:id="510" w:name="apendix-a"/>
      <w:bookmarkEnd w:id="508"/>
      <w:r>
        <w:t>7 Apendix A</w:t>
      </w:r>
    </w:p>
    <w:p w14:paraId="37F77230" w14:textId="77777777" w:rsidR="00D15F4C" w:rsidRDefault="00293E69">
      <w:pPr>
        <w:pStyle w:val="FirstParagraph"/>
      </w:pPr>
      <w:r>
        <w:rPr>
          <w:i/>
          <w:iCs/>
        </w:rPr>
        <w:t>Table A1: Variable description and notation for this study</w:t>
      </w:r>
    </w:p>
    <w:tbl>
      <w:tblPr>
        <w:tblW w:w="5000" w:type="pct"/>
        <w:tblLook w:val="0020" w:firstRow="1" w:lastRow="0" w:firstColumn="0" w:lastColumn="0" w:noHBand="0" w:noVBand="0"/>
      </w:tblPr>
      <w:tblGrid>
        <w:gridCol w:w="1603"/>
        <w:gridCol w:w="3253"/>
        <w:gridCol w:w="3261"/>
        <w:gridCol w:w="1243"/>
      </w:tblGrid>
      <w:tr w:rsidR="00D15F4C" w14:paraId="37F77235" w14:textId="77777777">
        <w:trPr>
          <w:tblHeader/>
        </w:trPr>
        <w:tc>
          <w:tcPr>
            <w:tcW w:w="0" w:type="auto"/>
          </w:tcPr>
          <w:p w14:paraId="37F77231" w14:textId="77777777" w:rsidR="00D15F4C" w:rsidRDefault="00293E69">
            <w:pPr>
              <w:pStyle w:val="Compact"/>
              <w:jc w:val="left"/>
            </w:pPr>
            <w:r>
              <w:rPr>
                <w:b/>
                <w:bCs/>
              </w:rPr>
              <w:t>Notation</w:t>
            </w:r>
          </w:p>
        </w:tc>
        <w:tc>
          <w:tcPr>
            <w:tcW w:w="0" w:type="auto"/>
          </w:tcPr>
          <w:p w14:paraId="37F77232" w14:textId="77777777" w:rsidR="00D15F4C" w:rsidRDefault="00293E69">
            <w:pPr>
              <w:pStyle w:val="Compact"/>
              <w:jc w:val="left"/>
            </w:pPr>
            <w:r>
              <w:rPr>
                <w:b/>
                <w:bCs/>
              </w:rPr>
              <w:t>Description</w:t>
            </w:r>
          </w:p>
        </w:tc>
        <w:tc>
          <w:tcPr>
            <w:tcW w:w="0" w:type="auto"/>
          </w:tcPr>
          <w:p w14:paraId="37F77233" w14:textId="77777777" w:rsidR="00D15F4C" w:rsidRDefault="00293E69">
            <w:pPr>
              <w:pStyle w:val="Compact"/>
              <w:jc w:val="left"/>
            </w:pPr>
            <w:r>
              <w:rPr>
                <w:b/>
                <w:bCs/>
              </w:rPr>
              <w:t>Calculation (if not directly measured)</w:t>
            </w:r>
          </w:p>
        </w:tc>
        <w:tc>
          <w:tcPr>
            <w:tcW w:w="0" w:type="auto"/>
          </w:tcPr>
          <w:p w14:paraId="37F77234" w14:textId="77777777" w:rsidR="00D15F4C" w:rsidRDefault="00293E69">
            <w:pPr>
              <w:pStyle w:val="Compact"/>
              <w:jc w:val="left"/>
            </w:pPr>
            <w:r>
              <w:rPr>
                <w:b/>
                <w:bCs/>
              </w:rPr>
              <w:t>Units</w:t>
            </w:r>
          </w:p>
        </w:tc>
      </w:tr>
      <w:tr w:rsidR="00D15F4C" w14:paraId="37F7723A" w14:textId="77777777">
        <w:tc>
          <w:tcPr>
            <w:tcW w:w="0" w:type="auto"/>
          </w:tcPr>
          <w:p w14:paraId="37F77236" w14:textId="77777777" w:rsidR="00D15F4C" w:rsidRDefault="00293E69">
            <w:pPr>
              <w:pStyle w:val="Compact"/>
              <w:jc w:val="left"/>
            </w:pPr>
            <m:oMathPara>
              <m:oMath>
                <m:r>
                  <w:rPr>
                    <w:rFonts w:ascii="Cambria Math" w:hAnsi="Cambria Math"/>
                  </w:rPr>
                  <m:t>A</m:t>
                </m:r>
              </m:oMath>
            </m:oMathPara>
          </w:p>
        </w:tc>
        <w:tc>
          <w:tcPr>
            <w:tcW w:w="0" w:type="auto"/>
          </w:tcPr>
          <w:p w14:paraId="37F77237" w14:textId="77777777" w:rsidR="00D15F4C" w:rsidRDefault="00293E69">
            <w:pPr>
              <w:pStyle w:val="Compact"/>
              <w:jc w:val="left"/>
            </w:pPr>
            <w:r>
              <w:t>Channel cross-sectional area</w:t>
            </w:r>
          </w:p>
        </w:tc>
        <w:tc>
          <w:tcPr>
            <w:tcW w:w="0" w:type="auto"/>
          </w:tcPr>
          <w:p w14:paraId="37F77238" w14:textId="77777777" w:rsidR="00D15F4C" w:rsidRDefault="00293E69">
            <w:pPr>
              <w:pStyle w:val="Compact"/>
              <w:jc w:val="left"/>
            </w:pPr>
            <w:r>
              <w:t>NA</w:t>
            </w:r>
          </w:p>
        </w:tc>
        <w:tc>
          <w:tcPr>
            <w:tcW w:w="0" w:type="auto"/>
          </w:tcPr>
          <w:p w14:paraId="37F77239" w14:textId="77777777" w:rsidR="00D15F4C" w:rsidRDefault="00753AC7">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D15F4C" w14:paraId="37F7723F" w14:textId="77777777">
        <w:tc>
          <w:tcPr>
            <w:tcW w:w="0" w:type="auto"/>
          </w:tcPr>
          <w:p w14:paraId="37F7723B" w14:textId="77777777" w:rsidR="00D15F4C" w:rsidRDefault="00753AC7">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37F7723C" w14:textId="77777777" w:rsidR="00D15F4C" w:rsidRDefault="00293E69">
            <w:pPr>
              <w:pStyle w:val="Compact"/>
              <w:jc w:val="left"/>
            </w:pPr>
            <w:r>
              <w:t>Non-SWOT-observable cross-sectional area</w:t>
            </w:r>
          </w:p>
        </w:tc>
        <w:tc>
          <w:tcPr>
            <w:tcW w:w="0" w:type="auto"/>
          </w:tcPr>
          <w:p w14:paraId="37F7723D" w14:textId="77777777" w:rsidR="00D15F4C" w:rsidRDefault="00293E69">
            <w:pPr>
              <w:pStyle w:val="Compact"/>
              <w:jc w:val="left"/>
            </w:pPr>
            <w:r>
              <w:t>NA</w:t>
            </w:r>
          </w:p>
        </w:tc>
        <w:tc>
          <w:tcPr>
            <w:tcW w:w="0" w:type="auto"/>
          </w:tcPr>
          <w:p w14:paraId="37F7723E" w14:textId="77777777" w:rsidR="00D15F4C" w:rsidRDefault="00753AC7">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D15F4C" w14:paraId="37F77244" w14:textId="77777777">
        <w:tc>
          <w:tcPr>
            <w:tcW w:w="0" w:type="auto"/>
          </w:tcPr>
          <w:p w14:paraId="37F77240" w14:textId="77777777" w:rsidR="00D15F4C" w:rsidRDefault="00293E69">
            <w:pPr>
              <w:pStyle w:val="Compact"/>
              <w:jc w:val="left"/>
            </w:pPr>
            <m:oMathPara>
              <m:oMath>
                <m:r>
                  <w:rPr>
                    <w:rFonts w:ascii="Cambria Math" w:hAnsi="Cambria Math"/>
                  </w:rPr>
                  <m:t>α</m:t>
                </m:r>
              </m:oMath>
            </m:oMathPara>
          </w:p>
        </w:tc>
        <w:tc>
          <w:tcPr>
            <w:tcW w:w="0" w:type="auto"/>
          </w:tcPr>
          <w:p w14:paraId="37F77241" w14:textId="77777777" w:rsidR="00D15F4C" w:rsidRDefault="00293E69">
            <w:pPr>
              <w:pStyle w:val="Compact"/>
              <w:jc w:val="left"/>
            </w:pPr>
            <w:r>
              <w:t>Statistical parameter for equation 5 scaling relation</w:t>
            </w:r>
          </w:p>
        </w:tc>
        <w:tc>
          <w:tcPr>
            <w:tcW w:w="0" w:type="auto"/>
          </w:tcPr>
          <w:p w14:paraId="37F77242" w14:textId="77777777" w:rsidR="00D15F4C" w:rsidRDefault="00293E69">
            <w:pPr>
              <w:pStyle w:val="Compact"/>
              <w:jc w:val="left"/>
            </w:pPr>
            <w:r>
              <w:t>NA</w:t>
            </w:r>
          </w:p>
        </w:tc>
        <w:tc>
          <w:tcPr>
            <w:tcW w:w="0" w:type="auto"/>
          </w:tcPr>
          <w:p w14:paraId="37F77243" w14:textId="77777777" w:rsidR="00D15F4C" w:rsidRDefault="00753AC7">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49" w14:textId="77777777">
        <w:tc>
          <w:tcPr>
            <w:tcW w:w="0" w:type="auto"/>
          </w:tcPr>
          <w:p w14:paraId="37F77245" w14:textId="77777777" w:rsidR="00D15F4C" w:rsidRDefault="00753AC7">
            <w:pPr>
              <w:pStyle w:val="Compact"/>
              <w:jc w:val="left"/>
            </w:pPr>
            <m:oMathPara>
              <m:oMath>
                <m:sSub>
                  <m:sSubPr>
                    <m:ctrlPr>
                      <w:rPr>
                        <w:rFonts w:ascii="Cambria Math" w:hAnsi="Cambria Math"/>
                      </w:rPr>
                    </m:ctrlPr>
                  </m:sSubPr>
                  <m:e>
                    <m:r>
                      <w:rPr>
                        <w:rFonts w:ascii="Cambria Math" w:hAnsi="Cambria Math"/>
                      </w:rPr>
                      <m:t>α</m:t>
                    </m:r>
                  </m:e>
                  <m:sub>
                    <m:r>
                      <w:rPr>
                        <w:rFonts w:ascii="Cambria Math" w:hAnsi="Cambria Math"/>
                      </w:rPr>
                      <m:t>1</m:t>
                    </m:r>
                  </m:sub>
                </m:sSub>
              </m:oMath>
            </m:oMathPara>
          </w:p>
        </w:tc>
        <w:tc>
          <w:tcPr>
            <w:tcW w:w="0" w:type="auto"/>
          </w:tcPr>
          <w:p w14:paraId="37F77246" w14:textId="77777777" w:rsidR="00D15F4C" w:rsidRDefault="00293E69">
            <w:pPr>
              <w:pStyle w:val="Compact"/>
              <w:jc w:val="left"/>
            </w:pPr>
            <w:r>
              <w:t>Statistical parameter for equation 6 scaling relation</w:t>
            </w:r>
          </w:p>
        </w:tc>
        <w:tc>
          <w:tcPr>
            <w:tcW w:w="0" w:type="auto"/>
          </w:tcPr>
          <w:p w14:paraId="37F77247" w14:textId="77777777" w:rsidR="00D15F4C" w:rsidRDefault="00293E69">
            <w:pPr>
              <w:pStyle w:val="Compact"/>
              <w:jc w:val="left"/>
            </w:pPr>
            <w:r>
              <w:t>NA</w:t>
            </w:r>
          </w:p>
        </w:tc>
        <w:tc>
          <w:tcPr>
            <w:tcW w:w="0" w:type="auto"/>
          </w:tcPr>
          <w:p w14:paraId="37F77248" w14:textId="77777777" w:rsidR="00D15F4C" w:rsidRDefault="00753AC7">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4E" w14:textId="77777777">
        <w:tc>
          <w:tcPr>
            <w:tcW w:w="0" w:type="auto"/>
          </w:tcPr>
          <w:p w14:paraId="37F7724A" w14:textId="77777777" w:rsidR="00D15F4C" w:rsidRDefault="00293E69">
            <w:pPr>
              <w:pStyle w:val="Compact"/>
              <w:jc w:val="left"/>
            </w:pPr>
            <w:r>
              <w:rPr>
                <w:i/>
                <w:iCs/>
              </w:rPr>
              <w:t>Bulk carbon efflux</w:t>
            </w:r>
          </w:p>
        </w:tc>
        <w:tc>
          <w:tcPr>
            <w:tcW w:w="0" w:type="auto"/>
          </w:tcPr>
          <w:p w14:paraId="37F7724B" w14:textId="77777777" w:rsidR="00D15F4C" w:rsidRDefault="00293E69">
            <w:pPr>
              <w:pStyle w:val="Compact"/>
              <w:jc w:val="left"/>
            </w:pPr>
            <w:r>
              <w:t>carbon mass transport rate from river to atmosphere</w:t>
            </w:r>
          </w:p>
        </w:tc>
        <w:tc>
          <w:tcPr>
            <w:tcW w:w="0" w:type="auto"/>
          </w:tcPr>
          <w:p w14:paraId="37F7724C" w14:textId="77777777" w:rsidR="00D15F4C" w:rsidRDefault="00293E69">
            <w:pPr>
              <w:pStyle w:val="Compact"/>
              <w:jc w:val="left"/>
            </w:pPr>
            <w:r>
              <w:t>NA</w:t>
            </w:r>
          </w:p>
        </w:tc>
        <w:tc>
          <w:tcPr>
            <w:tcW w:w="0" w:type="auto"/>
          </w:tcPr>
          <w:p w14:paraId="37F7724D"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T</m:t>
                        </m:r>
                      </m:den>
                    </m:f>
                  </m:e>
                </m:d>
              </m:oMath>
            </m:oMathPara>
          </w:p>
        </w:tc>
      </w:tr>
      <w:tr w:rsidR="00D15F4C" w14:paraId="37F77253" w14:textId="77777777">
        <w:tc>
          <w:tcPr>
            <w:tcW w:w="0" w:type="auto"/>
          </w:tcPr>
          <w:p w14:paraId="37F7724F" w14:textId="77777777" w:rsidR="00D15F4C" w:rsidRDefault="00293E69">
            <w:pPr>
              <w:pStyle w:val="Compact"/>
              <w:jc w:val="left"/>
            </w:pPr>
            <m:oMathPara>
              <m:oMath>
                <m:r>
                  <w:rPr>
                    <w:rFonts w:ascii="Cambria Math" w:hAnsi="Cambria Math"/>
                  </w:rPr>
                  <m:t>β</m:t>
                </m:r>
              </m:oMath>
            </m:oMathPara>
          </w:p>
        </w:tc>
        <w:tc>
          <w:tcPr>
            <w:tcW w:w="0" w:type="auto"/>
          </w:tcPr>
          <w:p w14:paraId="37F77250" w14:textId="77777777" w:rsidR="00D15F4C" w:rsidRDefault="00293E69">
            <w:pPr>
              <w:pStyle w:val="Compact"/>
              <w:jc w:val="left"/>
            </w:pPr>
            <w:r>
              <w:t>Statistical parameter for equation 7 scaling relation</w:t>
            </w:r>
          </w:p>
        </w:tc>
        <w:tc>
          <w:tcPr>
            <w:tcW w:w="0" w:type="auto"/>
          </w:tcPr>
          <w:p w14:paraId="37F77251" w14:textId="77777777" w:rsidR="00D15F4C" w:rsidRDefault="00293E69">
            <w:pPr>
              <w:pStyle w:val="Compact"/>
              <w:jc w:val="left"/>
            </w:pPr>
            <w:r>
              <w:t>NA</w:t>
            </w:r>
          </w:p>
        </w:tc>
        <w:tc>
          <w:tcPr>
            <w:tcW w:w="0" w:type="auto"/>
          </w:tcPr>
          <w:p w14:paraId="37F77252" w14:textId="77777777" w:rsidR="00D15F4C" w:rsidRDefault="00753AC7">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s</m:t>
                        </m:r>
                      </m:e>
                      <m:sup>
                        <m:r>
                          <w:rPr>
                            <w:rFonts w:ascii="Cambria Math" w:hAnsi="Cambria Math"/>
                          </w:rPr>
                          <m:t>9</m:t>
                        </m:r>
                        <m:r>
                          <m:rPr>
                            <m:sty m:val="p"/>
                          </m:rPr>
                          <w:rPr>
                            <w:rFonts w:ascii="Cambria Math" w:hAnsi="Cambria Math"/>
                          </w:rPr>
                          <m:t>/</m:t>
                        </m:r>
                        <m:r>
                          <w:rPr>
                            <w:rFonts w:ascii="Cambria Math" w:hAnsi="Cambria Math"/>
                          </w:rPr>
                          <m:t>8</m:t>
                        </m:r>
                      </m:sup>
                    </m:sSup>
                  </m:num>
                  <m:den>
                    <m:r>
                      <w:rPr>
                        <w:rFonts w:ascii="Cambria Math" w:hAnsi="Cambria Math"/>
                      </w:rPr>
                      <m:t>dy</m:t>
                    </m:r>
                  </m:den>
                </m:f>
              </m:oMath>
            </m:oMathPara>
          </w:p>
        </w:tc>
      </w:tr>
      <w:tr w:rsidR="00D15F4C" w14:paraId="37F77258" w14:textId="77777777">
        <w:tc>
          <w:tcPr>
            <w:tcW w:w="0" w:type="auto"/>
          </w:tcPr>
          <w:p w14:paraId="37F77254" w14:textId="77777777" w:rsidR="00D15F4C" w:rsidRDefault="00753AC7">
            <w:pPr>
              <w:pStyle w:val="Compact"/>
              <w:jc w:val="lef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0" w:type="auto"/>
          </w:tcPr>
          <w:p w14:paraId="37F77255" w14:textId="77777777" w:rsidR="00D15F4C" w:rsidRDefault="00293E69">
            <w:pPr>
              <w:pStyle w:val="Compact"/>
              <w:jc w:val="left"/>
            </w:pPr>
            <w:r>
              <w:t>Statistical parameter for equation 8 scaling relation</w:t>
            </w:r>
          </w:p>
        </w:tc>
        <w:tc>
          <w:tcPr>
            <w:tcW w:w="0" w:type="auto"/>
          </w:tcPr>
          <w:p w14:paraId="37F77256" w14:textId="77777777" w:rsidR="00D15F4C" w:rsidRDefault="00293E69">
            <w:pPr>
              <w:pStyle w:val="Compact"/>
              <w:jc w:val="left"/>
            </w:pPr>
            <w:r>
              <w:t>NA</w:t>
            </w:r>
          </w:p>
        </w:tc>
        <w:tc>
          <w:tcPr>
            <w:tcW w:w="0" w:type="auto"/>
          </w:tcPr>
          <w:p w14:paraId="37F77257" w14:textId="77777777" w:rsidR="00D15F4C" w:rsidRDefault="00753AC7">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5D" w14:textId="77777777">
        <w:tc>
          <w:tcPr>
            <w:tcW w:w="0" w:type="auto"/>
          </w:tcPr>
          <w:p w14:paraId="37F77259" w14:textId="77777777" w:rsidR="00D15F4C" w:rsidRDefault="00293E69">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37F7725A" w14:textId="77777777" w:rsidR="00D15F4C" w:rsidRDefault="00293E69">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37F7725B" w14:textId="77777777" w:rsidR="00D15F4C" w:rsidRDefault="00293E69">
            <w:pPr>
              <w:pStyle w:val="Compact"/>
              <w:jc w:val="left"/>
            </w:pPr>
            <w:r>
              <w:t>NA</w:t>
            </w:r>
          </w:p>
        </w:tc>
        <w:tc>
          <w:tcPr>
            <w:tcW w:w="0" w:type="auto"/>
          </w:tcPr>
          <w:p w14:paraId="37F7725C"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2" w14:textId="77777777">
        <w:tc>
          <w:tcPr>
            <w:tcW w:w="0" w:type="auto"/>
          </w:tcPr>
          <w:p w14:paraId="37F7725E" w14:textId="77777777" w:rsidR="00D15F4C" w:rsidRDefault="00293E69">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37F7725F" w14:textId="77777777" w:rsidR="00D15F4C" w:rsidRDefault="00293E69">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37F77260" w14:textId="77777777" w:rsidR="00D15F4C" w:rsidRDefault="00293E69">
            <w:pPr>
              <w:pStyle w:val="Compact"/>
              <w:jc w:val="left"/>
            </w:pPr>
            <w:r>
              <w:t>NA</w:t>
            </w:r>
          </w:p>
        </w:tc>
        <w:tc>
          <w:tcPr>
            <w:tcW w:w="0" w:type="auto"/>
          </w:tcPr>
          <w:p w14:paraId="37F77261"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7" w14:textId="77777777">
        <w:tc>
          <w:tcPr>
            <w:tcW w:w="0" w:type="auto"/>
          </w:tcPr>
          <w:p w14:paraId="37F77263" w14:textId="77777777" w:rsidR="00D15F4C" w:rsidRDefault="00293E69">
            <w:pPr>
              <w:pStyle w:val="Compact"/>
              <w:jc w:val="left"/>
            </w:pPr>
            <m:oMathPara>
              <m:oMath>
                <m:r>
                  <w:rPr>
                    <w:rFonts w:ascii="Cambria Math" w:hAnsi="Cambria Math"/>
                  </w:rPr>
                  <m:t>dA</m:t>
                </m:r>
              </m:oMath>
            </m:oMathPara>
          </w:p>
        </w:tc>
        <w:tc>
          <w:tcPr>
            <w:tcW w:w="0" w:type="auto"/>
          </w:tcPr>
          <w:p w14:paraId="37F77264" w14:textId="77777777" w:rsidR="00D15F4C" w:rsidRDefault="00293E69">
            <w:pPr>
              <w:pStyle w:val="Compact"/>
              <w:jc w:val="left"/>
            </w:pPr>
            <w:r>
              <w:t>change in cross-sectional area</w:t>
            </w:r>
          </w:p>
        </w:tc>
        <w:tc>
          <w:tcPr>
            <w:tcW w:w="0" w:type="auto"/>
          </w:tcPr>
          <w:p w14:paraId="37F77265" w14:textId="77777777" w:rsidR="00D15F4C" w:rsidRDefault="00293E69">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37F77266"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C" w14:textId="77777777">
        <w:tc>
          <w:tcPr>
            <w:tcW w:w="0" w:type="auto"/>
          </w:tcPr>
          <w:p w14:paraId="37F77268" w14:textId="77777777" w:rsidR="00D15F4C" w:rsidRDefault="00753AC7">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37F77269" w14:textId="77777777" w:rsidR="00D15F4C" w:rsidRDefault="00293E69">
            <w:pPr>
              <w:pStyle w:val="Compact"/>
              <w:jc w:val="left"/>
            </w:pPr>
            <w:r>
              <w:t>Molecular diffusion coefficient</w:t>
            </w:r>
          </w:p>
        </w:tc>
        <w:tc>
          <w:tcPr>
            <w:tcW w:w="0" w:type="auto"/>
          </w:tcPr>
          <w:p w14:paraId="37F7726A" w14:textId="77777777" w:rsidR="00D15F4C" w:rsidRDefault="00293E69">
            <w:pPr>
              <w:pStyle w:val="Compact"/>
              <w:jc w:val="left"/>
            </w:pPr>
            <w:r>
              <w:t>NA</w:t>
            </w:r>
          </w:p>
        </w:tc>
        <w:tc>
          <w:tcPr>
            <w:tcW w:w="0" w:type="auto"/>
          </w:tcPr>
          <w:p w14:paraId="37F7726B"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D15F4C" w14:paraId="37F77271" w14:textId="77777777">
        <w:tc>
          <w:tcPr>
            <w:tcW w:w="0" w:type="auto"/>
          </w:tcPr>
          <w:p w14:paraId="37F7726D" w14:textId="77777777" w:rsidR="00D15F4C" w:rsidRDefault="00293E69">
            <w:pPr>
              <w:pStyle w:val="Compact"/>
              <w:jc w:val="left"/>
            </w:pPr>
            <m:oMathPara>
              <m:oMath>
                <m:r>
                  <w:rPr>
                    <w:rFonts w:ascii="Cambria Math" w:hAnsi="Cambria Math"/>
                  </w:rPr>
                  <m:t>ϵ</m:t>
                </m:r>
              </m:oMath>
            </m:oMathPara>
          </w:p>
        </w:tc>
        <w:tc>
          <w:tcPr>
            <w:tcW w:w="0" w:type="auto"/>
          </w:tcPr>
          <w:p w14:paraId="37F7726E" w14:textId="77777777" w:rsidR="00D15F4C" w:rsidRDefault="00293E69">
            <w:pPr>
              <w:pStyle w:val="Compact"/>
              <w:jc w:val="left"/>
            </w:pPr>
            <w:r>
              <w:t>Dissipation rate of near-surface turbulence</w:t>
            </w:r>
          </w:p>
        </w:tc>
        <w:tc>
          <w:tcPr>
            <w:tcW w:w="0" w:type="auto"/>
          </w:tcPr>
          <w:p w14:paraId="37F7726F" w14:textId="77777777" w:rsidR="00D15F4C" w:rsidRDefault="00293E69">
            <w:pPr>
              <w:pStyle w:val="Compact"/>
              <w:jc w:val="left"/>
            </w:pPr>
            <w:r>
              <w:t>NA</w:t>
            </w:r>
          </w:p>
        </w:tc>
        <w:tc>
          <w:tcPr>
            <w:tcW w:w="0" w:type="auto"/>
          </w:tcPr>
          <w:p w14:paraId="37F77270"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76" w14:textId="77777777">
        <w:tc>
          <w:tcPr>
            <w:tcW w:w="0" w:type="auto"/>
          </w:tcPr>
          <w:p w14:paraId="37F77272" w14:textId="77777777" w:rsidR="00D15F4C" w:rsidRDefault="00753AC7">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37F77273" w14:textId="77777777" w:rsidR="00D15F4C" w:rsidRDefault="00293E69">
            <w:pPr>
              <w:pStyle w:val="Compact"/>
              <w:jc w:val="left"/>
            </w:pPr>
            <w:r>
              <w:t xml:space="preserve">log-law-of-the-wall model for </w:t>
            </w:r>
            <m:oMath>
              <m:r>
                <w:rPr>
                  <w:rFonts w:ascii="Cambria Math" w:hAnsi="Cambria Math"/>
                </w:rPr>
                <m:t>ϵ</m:t>
              </m:r>
            </m:oMath>
          </w:p>
        </w:tc>
        <w:tc>
          <w:tcPr>
            <w:tcW w:w="0" w:type="auto"/>
          </w:tcPr>
          <w:p w14:paraId="37F77274" w14:textId="77777777" w:rsidR="00D15F4C" w:rsidRDefault="00753AC7">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m:oMathPara>
          </w:p>
        </w:tc>
        <w:tc>
          <w:tcPr>
            <w:tcW w:w="0" w:type="auto"/>
          </w:tcPr>
          <w:p w14:paraId="37F77275"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7B" w14:textId="77777777">
        <w:tc>
          <w:tcPr>
            <w:tcW w:w="0" w:type="auto"/>
          </w:tcPr>
          <w:p w14:paraId="37F77277" w14:textId="77777777" w:rsidR="00D15F4C" w:rsidRDefault="00753AC7">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37F77278" w14:textId="77777777" w:rsidR="00D15F4C" w:rsidRDefault="00293E69">
            <w:pPr>
              <w:pStyle w:val="Compact"/>
              <w:jc w:val="left"/>
            </w:pPr>
            <w:r>
              <w:t xml:space="preserve">Form-drag model for </w:t>
            </w:r>
            <m:oMath>
              <m:r>
                <w:rPr>
                  <w:rFonts w:ascii="Cambria Math" w:hAnsi="Cambria Math"/>
                </w:rPr>
                <m:t>ϵ</m:t>
              </m:r>
            </m:oMath>
          </w:p>
        </w:tc>
        <w:tc>
          <w:tcPr>
            <w:tcW w:w="0" w:type="auto"/>
          </w:tcPr>
          <w:p w14:paraId="37F77279" w14:textId="77777777" w:rsidR="00D15F4C" w:rsidRDefault="00293E69">
            <w:pPr>
              <w:pStyle w:val="Compact"/>
              <w:jc w:val="left"/>
            </w:pPr>
            <m:oMathPara>
              <m:oMath>
                <m:r>
                  <w:rPr>
                    <w:rFonts w:ascii="Cambria Math" w:hAnsi="Cambria Math"/>
                  </w:rPr>
                  <m:t>gS</m:t>
                </m:r>
                <m:acc>
                  <m:accPr>
                    <m:chr m:val="‾"/>
                    <m:ctrlPr>
                      <w:rPr>
                        <w:rFonts w:ascii="Cambria Math" w:hAnsi="Cambria Math"/>
                      </w:rPr>
                    </m:ctrlPr>
                  </m:accPr>
                  <m:e>
                    <m:r>
                      <w:rPr>
                        <w:rFonts w:ascii="Cambria Math" w:hAnsi="Cambria Math"/>
                      </w:rPr>
                      <m:t>U</m:t>
                    </m:r>
                  </m:e>
                </m:acc>
              </m:oMath>
            </m:oMathPara>
          </w:p>
        </w:tc>
        <w:tc>
          <w:tcPr>
            <w:tcW w:w="0" w:type="auto"/>
          </w:tcPr>
          <w:p w14:paraId="37F7727A"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80" w14:textId="77777777">
        <w:tc>
          <w:tcPr>
            <w:tcW w:w="0" w:type="auto"/>
          </w:tcPr>
          <w:p w14:paraId="37F7727C" w14:textId="77777777" w:rsidR="00D15F4C" w:rsidRDefault="00293E69">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37F7727D" w14:textId="77777777" w:rsidR="00D15F4C" w:rsidRDefault="00293E69">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37F7727E" w14:textId="77777777" w:rsidR="00D15F4C" w:rsidRDefault="00293E69">
            <w:pPr>
              <w:pStyle w:val="Compact"/>
              <w:jc w:val="left"/>
            </w:pPr>
            <w:r>
              <w:t>NA</w:t>
            </w:r>
          </w:p>
        </w:tc>
        <w:tc>
          <w:tcPr>
            <w:tcW w:w="0" w:type="auto"/>
          </w:tcPr>
          <w:p w14:paraId="37F7727F"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D15F4C" w14:paraId="37F77285" w14:textId="77777777">
        <w:tc>
          <w:tcPr>
            <w:tcW w:w="0" w:type="auto"/>
          </w:tcPr>
          <w:p w14:paraId="37F77281" w14:textId="77777777" w:rsidR="00D15F4C" w:rsidRDefault="00293E69">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m:oMathPara>
          </w:p>
        </w:tc>
        <w:tc>
          <w:tcPr>
            <w:tcW w:w="0" w:type="auto"/>
          </w:tcPr>
          <w:p w14:paraId="37F77282" w14:textId="77777777" w:rsidR="00D15F4C" w:rsidRDefault="00293E69">
            <w:pPr>
              <w:pStyle w:val="Compact"/>
              <w:jc w:val="left"/>
            </w:pPr>
            <w:r>
              <w:t xml:space="preserve">Upscaling estimate of the global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37F77283" w14:textId="77777777" w:rsidR="00D15F4C" w:rsidRDefault="00293E69">
            <w:pPr>
              <w:pStyle w:val="Compact"/>
              <w:jc w:val="left"/>
            </w:pPr>
            <w:r>
              <w:t>NA</w:t>
            </w:r>
          </w:p>
        </w:tc>
        <w:tc>
          <w:tcPr>
            <w:tcW w:w="0" w:type="auto"/>
          </w:tcPr>
          <w:p w14:paraId="37F77284"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D15F4C" w14:paraId="37F7728A" w14:textId="77777777">
        <w:tc>
          <w:tcPr>
            <w:tcW w:w="0" w:type="auto"/>
          </w:tcPr>
          <w:p w14:paraId="37F77286" w14:textId="77777777" w:rsidR="00D15F4C" w:rsidRDefault="00293E69">
            <w:pPr>
              <w:pStyle w:val="Compact"/>
              <w:jc w:val="left"/>
            </w:pPr>
            <m:oMathPara>
              <m:oMath>
                <m:r>
                  <w:rPr>
                    <w:rFonts w:ascii="Cambria Math" w:hAnsi="Cambria Math"/>
                  </w:rPr>
                  <m:t>g</m:t>
                </m:r>
              </m:oMath>
            </m:oMathPara>
          </w:p>
        </w:tc>
        <w:tc>
          <w:tcPr>
            <w:tcW w:w="0" w:type="auto"/>
          </w:tcPr>
          <w:p w14:paraId="37F77287" w14:textId="77777777" w:rsidR="00D15F4C" w:rsidRDefault="00293E69">
            <w:pPr>
              <w:pStyle w:val="Compact"/>
              <w:jc w:val="left"/>
            </w:pPr>
            <w:r>
              <w:t>gravitational acceleration</w:t>
            </w:r>
          </w:p>
        </w:tc>
        <w:tc>
          <w:tcPr>
            <w:tcW w:w="0" w:type="auto"/>
          </w:tcPr>
          <w:p w14:paraId="37F77288" w14:textId="77777777" w:rsidR="00D15F4C" w:rsidRDefault="00293E69">
            <w:pPr>
              <w:pStyle w:val="Compact"/>
              <w:jc w:val="left"/>
            </w:pPr>
            <w:r>
              <w:t>9.8</w:t>
            </w:r>
          </w:p>
        </w:tc>
        <w:tc>
          <w:tcPr>
            <w:tcW w:w="0" w:type="auto"/>
          </w:tcPr>
          <w:p w14:paraId="37F77289"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D15F4C" w14:paraId="37F7728F" w14:textId="77777777">
        <w:tc>
          <w:tcPr>
            <w:tcW w:w="0" w:type="auto"/>
          </w:tcPr>
          <w:p w14:paraId="37F7728B" w14:textId="77777777" w:rsidR="00D15F4C" w:rsidRDefault="00293E69">
            <w:pPr>
              <w:pStyle w:val="Compact"/>
              <w:jc w:val="left"/>
            </w:pPr>
            <m:oMathPara>
              <m:oMath>
                <m:r>
                  <w:rPr>
                    <w:rFonts w:ascii="Cambria Math" w:hAnsi="Cambria Math"/>
                  </w:rPr>
                  <m:t>H</m:t>
                </m:r>
              </m:oMath>
            </m:oMathPara>
          </w:p>
        </w:tc>
        <w:tc>
          <w:tcPr>
            <w:tcW w:w="0" w:type="auto"/>
          </w:tcPr>
          <w:p w14:paraId="37F7728C" w14:textId="77777777" w:rsidR="00D15F4C" w:rsidRDefault="00293E69">
            <w:pPr>
              <w:pStyle w:val="Compact"/>
              <w:jc w:val="left"/>
            </w:pPr>
            <w:r>
              <w:t>Mean flow depth</w:t>
            </w:r>
          </w:p>
        </w:tc>
        <w:tc>
          <w:tcPr>
            <w:tcW w:w="0" w:type="auto"/>
          </w:tcPr>
          <w:p w14:paraId="37F7728D" w14:textId="77777777" w:rsidR="00D15F4C" w:rsidRDefault="00293E69">
            <w:pPr>
              <w:pStyle w:val="Compact"/>
              <w:jc w:val="left"/>
            </w:pPr>
            <m:oMathPara>
              <m:oMath>
                <m:r>
                  <w:rPr>
                    <w:rFonts w:ascii="Cambria Math" w:hAnsi="Cambria Math"/>
                  </w:rPr>
                  <m:t>A</m:t>
                </m:r>
                <m:r>
                  <m:rPr>
                    <m:sty m:val="p"/>
                  </m:rPr>
                  <w:rPr>
                    <w:rFonts w:ascii="Cambria Math" w:hAnsi="Cambria Math"/>
                  </w:rPr>
                  <m:t>/</m:t>
                </m:r>
                <m:r>
                  <w:rPr>
                    <w:rFonts w:ascii="Cambria Math" w:hAnsi="Cambria Math"/>
                  </w:rPr>
                  <m:t>W</m:t>
                </m:r>
              </m:oMath>
            </m:oMathPara>
          </w:p>
        </w:tc>
        <w:tc>
          <w:tcPr>
            <w:tcW w:w="0" w:type="auto"/>
          </w:tcPr>
          <w:p w14:paraId="37F7728E"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94" w14:textId="77777777">
        <w:tc>
          <w:tcPr>
            <w:tcW w:w="0" w:type="auto"/>
          </w:tcPr>
          <w:p w14:paraId="37F77290" w14:textId="77777777" w:rsidR="00D15F4C" w:rsidRDefault="00753AC7">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37F77291" w14:textId="77777777" w:rsidR="00D15F4C" w:rsidRDefault="00293E69">
            <w:pPr>
              <w:pStyle w:val="Compact"/>
              <w:jc w:val="left"/>
            </w:pPr>
            <w:r>
              <w:t>Water surface elevation</w:t>
            </w:r>
          </w:p>
        </w:tc>
        <w:tc>
          <w:tcPr>
            <w:tcW w:w="0" w:type="auto"/>
          </w:tcPr>
          <w:p w14:paraId="37F77292" w14:textId="77777777" w:rsidR="00D15F4C" w:rsidRDefault="00293E69">
            <w:pPr>
              <w:pStyle w:val="Compact"/>
              <w:jc w:val="left"/>
            </w:pPr>
            <w:r>
              <w:t>NA</w:t>
            </w:r>
          </w:p>
        </w:tc>
        <w:tc>
          <w:tcPr>
            <w:tcW w:w="0" w:type="auto"/>
          </w:tcPr>
          <w:p w14:paraId="37F77293"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99" w14:textId="77777777">
        <w:tc>
          <w:tcPr>
            <w:tcW w:w="0" w:type="auto"/>
          </w:tcPr>
          <w:p w14:paraId="37F77295" w14:textId="77777777" w:rsidR="00D15F4C" w:rsidRDefault="00293E69">
            <w:pPr>
              <w:pStyle w:val="Compact"/>
              <w:jc w:val="left"/>
            </w:pPr>
            <m:oMathPara>
              <m:oMath>
                <m:r>
                  <w:rPr>
                    <w:rFonts w:ascii="Cambria Math" w:hAnsi="Cambria Math"/>
                  </w:rPr>
                  <m:t>i</m:t>
                </m:r>
              </m:oMath>
            </m:oMathPara>
          </w:p>
        </w:tc>
        <w:tc>
          <w:tcPr>
            <w:tcW w:w="0" w:type="auto"/>
          </w:tcPr>
          <w:p w14:paraId="37F77296" w14:textId="77777777" w:rsidR="00D15F4C" w:rsidRDefault="00293E69">
            <w:pPr>
              <w:pStyle w:val="Compact"/>
              <w:jc w:val="left"/>
            </w:pPr>
            <w:r>
              <w:t>Cross-section discretization within river reach</w:t>
            </w:r>
          </w:p>
        </w:tc>
        <w:tc>
          <w:tcPr>
            <w:tcW w:w="0" w:type="auto"/>
          </w:tcPr>
          <w:p w14:paraId="37F77297" w14:textId="77777777" w:rsidR="00D15F4C" w:rsidRDefault="00293E69">
            <w:pPr>
              <w:pStyle w:val="Compact"/>
              <w:jc w:val="left"/>
            </w:pPr>
            <w:r>
              <w:t>NA</w:t>
            </w:r>
          </w:p>
        </w:tc>
        <w:tc>
          <w:tcPr>
            <w:tcW w:w="0" w:type="auto"/>
          </w:tcPr>
          <w:p w14:paraId="37F77298" w14:textId="77777777" w:rsidR="00D15F4C" w:rsidRDefault="00293E69">
            <w:pPr>
              <w:pStyle w:val="Compact"/>
              <w:jc w:val="left"/>
            </w:pPr>
            <w:r>
              <w:t>NA</w:t>
            </w:r>
          </w:p>
        </w:tc>
      </w:tr>
      <w:tr w:rsidR="00D15F4C" w14:paraId="37F7729E" w14:textId="77777777">
        <w:tc>
          <w:tcPr>
            <w:tcW w:w="0" w:type="auto"/>
          </w:tcPr>
          <w:p w14:paraId="37F7729A" w14:textId="77777777" w:rsidR="00D15F4C" w:rsidRDefault="00293E69">
            <w:pPr>
              <w:pStyle w:val="Compact"/>
              <w:jc w:val="left"/>
            </w:pPr>
            <m:oMathPara>
              <m:oMath>
                <m:r>
                  <w:rPr>
                    <w:rFonts w:ascii="Cambria Math" w:hAnsi="Cambria Math"/>
                  </w:rPr>
                  <m:t>k</m:t>
                </m:r>
              </m:oMath>
            </m:oMathPara>
          </w:p>
        </w:tc>
        <w:tc>
          <w:tcPr>
            <w:tcW w:w="0" w:type="auto"/>
          </w:tcPr>
          <w:p w14:paraId="37F7729B" w14:textId="77777777" w:rsidR="00D15F4C" w:rsidRDefault="00293E69">
            <w:pPr>
              <w:pStyle w:val="Compact"/>
              <w:jc w:val="left"/>
            </w:pPr>
            <w:r>
              <w:t>gas exchange velocity</w:t>
            </w:r>
          </w:p>
        </w:tc>
        <w:tc>
          <w:tcPr>
            <w:tcW w:w="0" w:type="auto"/>
          </w:tcPr>
          <w:p w14:paraId="37F7729C" w14:textId="77777777" w:rsidR="00D15F4C" w:rsidRDefault="00293E69">
            <w:pPr>
              <w:pStyle w:val="Compact"/>
              <w:jc w:val="left"/>
            </w:pPr>
            <w:r>
              <w:t>NA</w:t>
            </w:r>
          </w:p>
        </w:tc>
        <w:tc>
          <w:tcPr>
            <w:tcW w:w="0" w:type="auto"/>
          </w:tcPr>
          <w:p w14:paraId="37F7729D"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3" w14:textId="77777777">
        <w:tc>
          <w:tcPr>
            <w:tcW w:w="0" w:type="auto"/>
          </w:tcPr>
          <w:p w14:paraId="37F7729F" w14:textId="77777777" w:rsidR="00D15F4C" w:rsidRDefault="00753AC7">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37F772A0" w14:textId="77777777" w:rsidR="00D15F4C" w:rsidRDefault="00293E69">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37F772A1" w14:textId="77777777" w:rsidR="00D15F4C" w:rsidRDefault="00753AC7">
            <w:pPr>
              <w:pStyle w:val="Compact"/>
              <w:jc w:val="left"/>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k</m:t>
                                </m:r>
                              </m:sub>
                            </m:sSub>
                          </m:den>
                        </m:f>
                      </m:e>
                    </m:d>
                  </m:e>
                  <m:sup>
                    <m:r>
                      <m:rPr>
                        <m:sty m:val="p"/>
                      </m:rPr>
                      <w:rPr>
                        <w:rFonts w:ascii="Cambria Math" w:hAnsi="Cambria Math"/>
                      </w:rPr>
                      <m:t>-</m:t>
                    </m:r>
                    <m:r>
                      <w:rPr>
                        <w:rFonts w:ascii="Cambria Math" w:hAnsi="Cambria Math"/>
                      </w:rPr>
                      <m:t>0.5</m:t>
                    </m:r>
                  </m:sup>
                </m:sSup>
                <m:r>
                  <w:rPr>
                    <w:rFonts w:ascii="Cambria Math" w:hAnsi="Cambria Math"/>
                  </w:rPr>
                  <m:t>k</m:t>
                </m:r>
              </m:oMath>
            </m:oMathPara>
          </w:p>
        </w:tc>
        <w:tc>
          <w:tcPr>
            <w:tcW w:w="0" w:type="auto"/>
          </w:tcPr>
          <w:p w14:paraId="37F772A2"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8" w14:textId="77777777">
        <w:tc>
          <w:tcPr>
            <w:tcW w:w="0" w:type="auto"/>
          </w:tcPr>
          <w:p w14:paraId="37F772A4" w14:textId="77777777" w:rsidR="00D15F4C" w:rsidRDefault="00753AC7">
            <w:pPr>
              <w:pStyle w:val="Compact"/>
              <w:jc w:val="left"/>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oMath>
            </m:oMathPara>
          </w:p>
        </w:tc>
        <w:tc>
          <w:tcPr>
            <w:tcW w:w="0" w:type="auto"/>
          </w:tcPr>
          <w:p w14:paraId="37F772A5" w14:textId="77777777" w:rsidR="00D15F4C" w:rsidRDefault="00293E69">
            <w:pPr>
              <w:pStyle w:val="Compact"/>
              <w:jc w:val="left"/>
            </w:pPr>
            <w:r>
              <w:t xml:space="preserve">“observed” 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37F772A6" w14:textId="77777777" w:rsidR="00D15F4C" w:rsidRDefault="00753AC7">
            <w:pPr>
              <w:pStyle w:val="Compact"/>
              <w:jc w:val="left"/>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oMath>
            </m:oMathPara>
          </w:p>
        </w:tc>
        <w:tc>
          <w:tcPr>
            <w:tcW w:w="0" w:type="auto"/>
          </w:tcPr>
          <w:p w14:paraId="37F772A7"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D" w14:textId="77777777">
        <w:tc>
          <w:tcPr>
            <w:tcW w:w="0" w:type="auto"/>
          </w:tcPr>
          <w:p w14:paraId="37F772A9" w14:textId="77777777" w:rsidR="00D15F4C" w:rsidRDefault="00293E69">
            <w:pPr>
              <w:pStyle w:val="Compact"/>
              <w:jc w:val="left"/>
            </w:pPr>
            <m:oMathPara>
              <m:oMath>
                <m:r>
                  <w:rPr>
                    <w:rFonts w:ascii="Cambria Math" w:hAnsi="Cambria Math"/>
                  </w:rPr>
                  <m:t>n</m:t>
                </m:r>
              </m:oMath>
            </m:oMathPara>
          </w:p>
        </w:tc>
        <w:tc>
          <w:tcPr>
            <w:tcW w:w="0" w:type="auto"/>
          </w:tcPr>
          <w:p w14:paraId="37F772AA" w14:textId="77777777" w:rsidR="00D15F4C" w:rsidRDefault="00293E69">
            <w:pPr>
              <w:pStyle w:val="Compact"/>
              <w:jc w:val="left"/>
            </w:pPr>
            <w:r>
              <w:t>Manning’s roughness coefficient</w:t>
            </w:r>
          </w:p>
        </w:tc>
        <w:tc>
          <w:tcPr>
            <w:tcW w:w="0" w:type="auto"/>
          </w:tcPr>
          <w:p w14:paraId="37F772AB" w14:textId="77777777" w:rsidR="00D15F4C" w:rsidRDefault="00753AC7">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37F772AC"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D15F4C" w14:paraId="37F772B2" w14:textId="77777777">
        <w:tc>
          <w:tcPr>
            <w:tcW w:w="0" w:type="auto"/>
          </w:tcPr>
          <w:p w14:paraId="37F772AE" w14:textId="77777777" w:rsidR="00D15F4C" w:rsidRDefault="00293E69">
            <w:pPr>
              <w:pStyle w:val="Compact"/>
              <w:jc w:val="left"/>
            </w:pPr>
            <m:oMathPara>
              <m:oMath>
                <m:r>
                  <m:rPr>
                    <m:sty m:val="p"/>
                  </m:rPr>
                  <w:rPr>
                    <w:rFonts w:ascii="Cambria Math" w:hAnsi="Cambria Math"/>
                  </w:rPr>
                  <m:t>ρ</m:t>
                </m:r>
              </m:oMath>
            </m:oMathPara>
          </w:p>
        </w:tc>
        <w:tc>
          <w:tcPr>
            <w:tcW w:w="0" w:type="auto"/>
          </w:tcPr>
          <w:p w14:paraId="37F772AF" w14:textId="77777777" w:rsidR="00D15F4C" w:rsidRDefault="00293E69">
            <w:pPr>
              <w:pStyle w:val="Compact"/>
              <w:jc w:val="left"/>
            </w:pPr>
            <w:r>
              <w:t>Density of water</w:t>
            </w:r>
          </w:p>
        </w:tc>
        <w:tc>
          <w:tcPr>
            <w:tcW w:w="0" w:type="auto"/>
          </w:tcPr>
          <w:p w14:paraId="37F772B0" w14:textId="77777777" w:rsidR="00D15F4C" w:rsidRDefault="00293E69">
            <w:pPr>
              <w:pStyle w:val="Compact"/>
              <w:jc w:val="left"/>
            </w:pPr>
            <w:r>
              <w:t>NA</w:t>
            </w:r>
          </w:p>
        </w:tc>
        <w:tc>
          <w:tcPr>
            <w:tcW w:w="0" w:type="auto"/>
          </w:tcPr>
          <w:p w14:paraId="37F772B1"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D15F4C" w14:paraId="37F772B7" w14:textId="77777777">
        <w:tc>
          <w:tcPr>
            <w:tcW w:w="0" w:type="auto"/>
          </w:tcPr>
          <w:p w14:paraId="37F772B3" w14:textId="77777777" w:rsidR="00D15F4C" w:rsidRDefault="00293E69">
            <w:pPr>
              <w:pStyle w:val="Compact"/>
              <w:jc w:val="left"/>
            </w:pPr>
            <m:oMathPara>
              <m:oMath>
                <m:r>
                  <w:rPr>
                    <w:rFonts w:ascii="Cambria Math" w:hAnsi="Cambria Math"/>
                  </w:rPr>
                  <m:t>Q</m:t>
                </m:r>
              </m:oMath>
            </m:oMathPara>
          </w:p>
        </w:tc>
        <w:tc>
          <w:tcPr>
            <w:tcW w:w="0" w:type="auto"/>
          </w:tcPr>
          <w:p w14:paraId="37F772B4" w14:textId="77777777" w:rsidR="00D15F4C" w:rsidRDefault="00293E69">
            <w:pPr>
              <w:pStyle w:val="Compact"/>
              <w:jc w:val="left"/>
            </w:pPr>
            <w:r>
              <w:t>River discharge</w:t>
            </w:r>
          </w:p>
        </w:tc>
        <w:tc>
          <w:tcPr>
            <w:tcW w:w="0" w:type="auto"/>
          </w:tcPr>
          <w:p w14:paraId="37F772B5" w14:textId="77777777" w:rsidR="00D15F4C" w:rsidRDefault="00293E69">
            <w:pPr>
              <w:pStyle w:val="Compact"/>
              <w:jc w:val="left"/>
            </w:pPr>
            <w:r>
              <w:t>NA</w:t>
            </w:r>
          </w:p>
        </w:tc>
        <w:tc>
          <w:tcPr>
            <w:tcW w:w="0" w:type="auto"/>
          </w:tcPr>
          <w:p w14:paraId="37F772B6" w14:textId="77777777" w:rsidR="00D15F4C" w:rsidRDefault="00753AC7">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3</m:t>
                        </m:r>
                      </m:sup>
                    </m:sSup>
                  </m:num>
                  <m:den>
                    <m:r>
                      <w:rPr>
                        <w:rFonts w:ascii="Cambria Math" w:hAnsi="Cambria Math"/>
                      </w:rPr>
                      <m:t>T</m:t>
                    </m:r>
                  </m:den>
                </m:f>
              </m:oMath>
            </m:oMathPara>
          </w:p>
        </w:tc>
      </w:tr>
      <w:tr w:rsidR="00D15F4C" w14:paraId="37F772BC" w14:textId="77777777">
        <w:tc>
          <w:tcPr>
            <w:tcW w:w="0" w:type="auto"/>
          </w:tcPr>
          <w:p w14:paraId="37F772B8" w14:textId="77777777" w:rsidR="00D15F4C" w:rsidRDefault="00753AC7">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37F772B9" w14:textId="77777777" w:rsidR="00D15F4C" w:rsidRDefault="00293E69">
            <w:pPr>
              <w:pStyle w:val="Compact"/>
              <w:jc w:val="left"/>
            </w:pPr>
            <w:r>
              <w:t>Hydraulic radius</w:t>
            </w:r>
          </w:p>
        </w:tc>
        <w:tc>
          <w:tcPr>
            <w:tcW w:w="0" w:type="auto"/>
          </w:tcPr>
          <w:p w14:paraId="37F772BA" w14:textId="77777777" w:rsidR="00D15F4C" w:rsidRDefault="00753AC7">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2H</m:t>
                    </m:r>
                    <m:r>
                      <m:rPr>
                        <m:sty m:val="p"/>
                      </m:rPr>
                      <w:rPr>
                        <w:rFonts w:ascii="Cambria Math" w:hAnsi="Cambria Math"/>
                      </w:rPr>
                      <m:t>+</m:t>
                    </m:r>
                    <m:r>
                      <w:rPr>
                        <w:rFonts w:ascii="Cambria Math" w:hAnsi="Cambria Math"/>
                      </w:rPr>
                      <m:t>W</m:t>
                    </m:r>
                  </m:den>
                </m:f>
              </m:oMath>
            </m:oMathPara>
          </w:p>
        </w:tc>
        <w:tc>
          <w:tcPr>
            <w:tcW w:w="0" w:type="auto"/>
          </w:tcPr>
          <w:p w14:paraId="37F772BB"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C1" w14:textId="77777777">
        <w:tc>
          <w:tcPr>
            <w:tcW w:w="0" w:type="auto"/>
          </w:tcPr>
          <w:p w14:paraId="37F772BD" w14:textId="77777777" w:rsidR="00D15F4C" w:rsidRDefault="00293E69">
            <w:pPr>
              <w:pStyle w:val="Compact"/>
              <w:jc w:val="left"/>
            </w:pPr>
            <m:oMathPara>
              <m:oMath>
                <m:r>
                  <w:rPr>
                    <w:rFonts w:ascii="Cambria Math" w:hAnsi="Cambria Math"/>
                  </w:rPr>
                  <m:t>S</m:t>
                </m:r>
              </m:oMath>
            </m:oMathPara>
          </w:p>
        </w:tc>
        <w:tc>
          <w:tcPr>
            <w:tcW w:w="0" w:type="auto"/>
          </w:tcPr>
          <w:p w14:paraId="37F772BE" w14:textId="77777777" w:rsidR="00D15F4C" w:rsidRDefault="00293E69">
            <w:pPr>
              <w:pStyle w:val="Compact"/>
              <w:jc w:val="left"/>
            </w:pPr>
            <w:r>
              <w:t>River slope</w:t>
            </w:r>
          </w:p>
        </w:tc>
        <w:tc>
          <w:tcPr>
            <w:tcW w:w="0" w:type="auto"/>
          </w:tcPr>
          <w:p w14:paraId="37F772BF" w14:textId="77777777" w:rsidR="00D15F4C" w:rsidRDefault="00293E69">
            <w:pPr>
              <w:pStyle w:val="Compact"/>
              <w:jc w:val="left"/>
            </w:pPr>
            <w:r>
              <w:t>NA</w:t>
            </w:r>
          </w:p>
        </w:tc>
        <w:tc>
          <w:tcPr>
            <w:tcW w:w="0" w:type="auto"/>
          </w:tcPr>
          <w:p w14:paraId="37F772C0" w14:textId="77777777" w:rsidR="00D15F4C" w:rsidRDefault="00293E69">
            <w:pPr>
              <w:pStyle w:val="Compact"/>
              <w:jc w:val="left"/>
            </w:pPr>
            <m:oMathPara>
              <m:oMath>
                <m:r>
                  <w:rPr>
                    <w:rFonts w:ascii="Cambria Math" w:hAnsi="Cambria Math"/>
                  </w:rPr>
                  <m:t>unitless</m:t>
                </m:r>
              </m:oMath>
            </m:oMathPara>
          </w:p>
        </w:tc>
      </w:tr>
      <w:tr w:rsidR="00D15F4C" w14:paraId="37F772C6" w14:textId="77777777">
        <w:tc>
          <w:tcPr>
            <w:tcW w:w="0" w:type="auto"/>
          </w:tcPr>
          <w:p w14:paraId="37F772C2" w14:textId="77777777" w:rsidR="00D15F4C" w:rsidRDefault="00293E69">
            <w:pPr>
              <w:pStyle w:val="Compact"/>
              <w:jc w:val="left"/>
            </w:pPr>
            <m:oMathPara>
              <m:oMath>
                <m:r>
                  <w:rPr>
                    <w:rFonts w:ascii="Cambria Math" w:hAnsi="Cambria Math"/>
                  </w:rPr>
                  <m:t>Sc</m:t>
                </m:r>
              </m:oMath>
            </m:oMathPara>
          </w:p>
        </w:tc>
        <w:tc>
          <w:tcPr>
            <w:tcW w:w="0" w:type="auto"/>
          </w:tcPr>
          <w:p w14:paraId="37F772C3" w14:textId="77777777" w:rsidR="00D15F4C" w:rsidRDefault="00293E69">
            <w:pPr>
              <w:pStyle w:val="Compact"/>
              <w:jc w:val="left"/>
            </w:pPr>
            <w:r>
              <w:t>Schmidt number</w:t>
            </w:r>
          </w:p>
        </w:tc>
        <w:tc>
          <w:tcPr>
            <w:tcW w:w="0" w:type="auto"/>
          </w:tcPr>
          <w:p w14:paraId="37F772C4" w14:textId="77777777" w:rsidR="00D15F4C" w:rsidRDefault="00753AC7">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37F772C5" w14:textId="77777777" w:rsidR="00D15F4C" w:rsidRDefault="00293E69">
            <w:pPr>
              <w:pStyle w:val="Compact"/>
              <w:jc w:val="left"/>
            </w:pPr>
            <w:r>
              <w:t>NA</w:t>
            </w:r>
          </w:p>
        </w:tc>
      </w:tr>
      <w:tr w:rsidR="00D15F4C" w14:paraId="37F772CB" w14:textId="77777777">
        <w:tc>
          <w:tcPr>
            <w:tcW w:w="0" w:type="auto"/>
          </w:tcPr>
          <w:p w14:paraId="37F772C7" w14:textId="77777777" w:rsidR="00D15F4C" w:rsidRDefault="00753AC7">
            <w:pPr>
              <w:pStyle w:val="Compact"/>
              <w:jc w:val="left"/>
            </w:pPr>
            <m:oMathPara>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m:oMathPara>
          </w:p>
        </w:tc>
        <w:tc>
          <w:tcPr>
            <w:tcW w:w="0" w:type="auto"/>
          </w:tcPr>
          <w:p w14:paraId="37F772C8" w14:textId="77777777" w:rsidR="00D15F4C" w:rsidRDefault="00293E69">
            <w:pPr>
              <w:pStyle w:val="Compact"/>
              <w:jc w:val="left"/>
            </w:pPr>
            <w:r>
              <w:t>BIKER uncertainty (posterior distribution standard deviation)</w:t>
            </w:r>
          </w:p>
        </w:tc>
        <w:tc>
          <w:tcPr>
            <w:tcW w:w="0" w:type="auto"/>
          </w:tcPr>
          <w:p w14:paraId="37F772C9" w14:textId="77777777" w:rsidR="00D15F4C" w:rsidRDefault="00293E69">
            <w:pPr>
              <w:pStyle w:val="Compact"/>
              <w:jc w:val="left"/>
            </w:pPr>
            <w:r>
              <w:t>NA</w:t>
            </w:r>
          </w:p>
        </w:tc>
        <w:tc>
          <w:tcPr>
            <w:tcW w:w="0" w:type="auto"/>
          </w:tcPr>
          <w:p w14:paraId="37F772CA"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T</m:t>
                    </m:r>
                  </m:e>
                </m:d>
              </m:oMath>
            </m:oMathPara>
          </w:p>
        </w:tc>
      </w:tr>
      <w:tr w:rsidR="00D15F4C" w14:paraId="37F772D0" w14:textId="77777777">
        <w:tc>
          <w:tcPr>
            <w:tcW w:w="0" w:type="auto"/>
          </w:tcPr>
          <w:p w14:paraId="37F772CC" w14:textId="77777777" w:rsidR="00D15F4C" w:rsidRDefault="00293E69">
            <w:pPr>
              <w:pStyle w:val="Compact"/>
              <w:jc w:val="left"/>
            </w:pPr>
            <m:oMathPara>
              <m:oMath>
                <m:r>
                  <w:rPr>
                    <w:rFonts w:ascii="Cambria Math" w:hAnsi="Cambria Math"/>
                  </w:rPr>
                  <m:t>t</m:t>
                </m:r>
              </m:oMath>
            </m:oMathPara>
          </w:p>
        </w:tc>
        <w:tc>
          <w:tcPr>
            <w:tcW w:w="0" w:type="auto"/>
          </w:tcPr>
          <w:p w14:paraId="37F772CD" w14:textId="77777777" w:rsidR="00D15F4C" w:rsidRDefault="00293E69">
            <w:pPr>
              <w:pStyle w:val="Compact"/>
              <w:jc w:val="left"/>
            </w:pPr>
            <w:r>
              <w:t>timestep discretization within river reach</w:t>
            </w:r>
          </w:p>
        </w:tc>
        <w:tc>
          <w:tcPr>
            <w:tcW w:w="0" w:type="auto"/>
          </w:tcPr>
          <w:p w14:paraId="37F772CE" w14:textId="77777777" w:rsidR="00D15F4C" w:rsidRDefault="00293E69">
            <w:pPr>
              <w:pStyle w:val="Compact"/>
              <w:jc w:val="left"/>
            </w:pPr>
            <w:r>
              <w:t>NA</w:t>
            </w:r>
          </w:p>
        </w:tc>
        <w:tc>
          <w:tcPr>
            <w:tcW w:w="0" w:type="auto"/>
          </w:tcPr>
          <w:p w14:paraId="37F772CF" w14:textId="77777777" w:rsidR="00D15F4C" w:rsidRDefault="00293E69">
            <w:pPr>
              <w:pStyle w:val="Compact"/>
              <w:jc w:val="left"/>
            </w:pPr>
            <w:r>
              <w:t>NA</w:t>
            </w:r>
          </w:p>
        </w:tc>
      </w:tr>
      <w:tr w:rsidR="00D15F4C" w14:paraId="37F772D5" w14:textId="77777777">
        <w:tc>
          <w:tcPr>
            <w:tcW w:w="0" w:type="auto"/>
          </w:tcPr>
          <w:p w14:paraId="37F772D1" w14:textId="77777777" w:rsidR="00D15F4C" w:rsidRDefault="00293E69">
            <w:pPr>
              <w:pStyle w:val="Compact"/>
              <w:jc w:val="left"/>
            </w:pPr>
            <m:oMathPara>
              <m:oMath>
                <m:r>
                  <w:rPr>
                    <w:rFonts w:ascii="Cambria Math" w:hAnsi="Cambria Math"/>
                  </w:rPr>
                  <w:lastRenderedPageBreak/>
                  <m:t>Θ</m:t>
                </m:r>
              </m:oMath>
            </m:oMathPara>
          </w:p>
        </w:tc>
        <w:tc>
          <w:tcPr>
            <w:tcW w:w="0" w:type="auto"/>
          </w:tcPr>
          <w:p w14:paraId="37F772D2" w14:textId="77777777" w:rsidR="00D15F4C" w:rsidRDefault="00293E69">
            <w:pPr>
              <w:pStyle w:val="Compact"/>
              <w:jc w:val="left"/>
            </w:pPr>
            <w:r>
              <w:t>Bayesian parameter set</w:t>
            </w:r>
          </w:p>
        </w:tc>
        <w:tc>
          <w:tcPr>
            <w:tcW w:w="0" w:type="auto"/>
          </w:tcPr>
          <w:p w14:paraId="37F772D3" w14:textId="77777777" w:rsidR="00D15F4C" w:rsidRDefault="00293E69">
            <w:pPr>
              <w:pStyle w:val="Compact"/>
              <w:jc w:val="left"/>
            </w:pPr>
            <w:r>
              <w:t>NA</w:t>
            </w:r>
          </w:p>
        </w:tc>
        <w:tc>
          <w:tcPr>
            <w:tcW w:w="0" w:type="auto"/>
          </w:tcPr>
          <w:p w14:paraId="37F772D4" w14:textId="77777777" w:rsidR="00D15F4C" w:rsidRDefault="00293E69">
            <w:pPr>
              <w:pStyle w:val="Compact"/>
              <w:jc w:val="left"/>
            </w:pPr>
            <w:r>
              <w:t>NA</w:t>
            </w:r>
          </w:p>
        </w:tc>
      </w:tr>
      <w:tr w:rsidR="00D15F4C" w14:paraId="37F772DA" w14:textId="77777777">
        <w:tc>
          <w:tcPr>
            <w:tcW w:w="0" w:type="auto"/>
          </w:tcPr>
          <w:p w14:paraId="37F772D6" w14:textId="77777777" w:rsidR="00D15F4C" w:rsidRDefault="00753AC7">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37F772D7" w14:textId="77777777" w:rsidR="00D15F4C" w:rsidRDefault="00293E69">
            <w:pPr>
              <w:pStyle w:val="Compact"/>
              <w:jc w:val="left"/>
            </w:pPr>
            <w:r>
              <w:t>Cross-sectional average velocity</w:t>
            </w:r>
          </w:p>
        </w:tc>
        <w:tc>
          <w:tcPr>
            <w:tcW w:w="0" w:type="auto"/>
          </w:tcPr>
          <w:p w14:paraId="37F772D8" w14:textId="77777777" w:rsidR="00D15F4C" w:rsidRDefault="00753AC7">
            <w:pPr>
              <w:pStyle w:val="Compact"/>
              <w:jc w:val="left"/>
            </w:pPr>
            <m:oMathPara>
              <m:oMath>
                <m:f>
                  <m:fPr>
                    <m:ctrlPr>
                      <w:rPr>
                        <w:rFonts w:ascii="Cambria Math" w:hAnsi="Cambria Math"/>
                      </w:rPr>
                    </m:ctrlPr>
                  </m:fPr>
                  <m:num>
                    <m:r>
                      <w:rPr>
                        <w:rFonts w:ascii="Cambria Math" w:hAnsi="Cambria Math"/>
                      </w:rPr>
                      <m:t>Q</m:t>
                    </m:r>
                  </m:num>
                  <m:den>
                    <m:r>
                      <w:rPr>
                        <w:rFonts w:ascii="Cambria Math" w:hAnsi="Cambria Math"/>
                      </w:rPr>
                      <m:t>A</m:t>
                    </m:r>
                  </m:den>
                </m:f>
              </m:oMath>
            </m:oMathPara>
          </w:p>
        </w:tc>
        <w:tc>
          <w:tcPr>
            <w:tcW w:w="0" w:type="auto"/>
          </w:tcPr>
          <w:p w14:paraId="37F772D9"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DF" w14:textId="77777777">
        <w:tc>
          <w:tcPr>
            <w:tcW w:w="0" w:type="auto"/>
          </w:tcPr>
          <w:p w14:paraId="37F772DB" w14:textId="77777777" w:rsidR="00D15F4C" w:rsidRDefault="00753AC7">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37F772DC" w14:textId="77777777" w:rsidR="00D15F4C" w:rsidRDefault="00293E69">
            <w:pPr>
              <w:pStyle w:val="Compact"/>
              <w:jc w:val="left"/>
            </w:pPr>
            <w:r>
              <w:t>Shear velocity</w:t>
            </w:r>
          </w:p>
        </w:tc>
        <w:tc>
          <w:tcPr>
            <w:tcW w:w="0" w:type="auto"/>
          </w:tcPr>
          <w:p w14:paraId="37F772DD" w14:textId="77777777" w:rsidR="00D15F4C" w:rsidRDefault="00753AC7">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37F772DE"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E4" w14:textId="77777777">
        <w:tc>
          <w:tcPr>
            <w:tcW w:w="0" w:type="auto"/>
          </w:tcPr>
          <w:p w14:paraId="37F772E0" w14:textId="77777777" w:rsidR="00D15F4C" w:rsidRDefault="00293E69">
            <w:pPr>
              <w:pStyle w:val="Compact"/>
              <w:jc w:val="left"/>
            </w:pPr>
            <m:oMathPara>
              <m:oMath>
                <m:r>
                  <w:rPr>
                    <w:rFonts w:ascii="Cambria Math" w:hAnsi="Cambria Math"/>
                  </w:rPr>
                  <m:t>μ</m:t>
                </m:r>
              </m:oMath>
            </m:oMathPara>
          </w:p>
        </w:tc>
        <w:tc>
          <w:tcPr>
            <w:tcW w:w="0" w:type="auto"/>
          </w:tcPr>
          <w:p w14:paraId="37F772E1" w14:textId="77777777" w:rsidR="00D15F4C" w:rsidRDefault="00293E69">
            <w:pPr>
              <w:pStyle w:val="Compact"/>
              <w:jc w:val="left"/>
            </w:pPr>
            <w:r>
              <w:t>Viscosity</w:t>
            </w:r>
          </w:p>
        </w:tc>
        <w:tc>
          <w:tcPr>
            <w:tcW w:w="0" w:type="auto"/>
          </w:tcPr>
          <w:p w14:paraId="37F772E2" w14:textId="77777777" w:rsidR="00D15F4C" w:rsidRDefault="00293E69">
            <w:pPr>
              <w:pStyle w:val="Compact"/>
              <w:jc w:val="left"/>
            </w:pPr>
            <w:r>
              <w:t>NA</w:t>
            </w:r>
          </w:p>
        </w:tc>
        <w:tc>
          <w:tcPr>
            <w:tcW w:w="0" w:type="auto"/>
          </w:tcPr>
          <w:p w14:paraId="37F772E3"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D15F4C" w14:paraId="37F772E9" w14:textId="77777777">
        <w:tc>
          <w:tcPr>
            <w:tcW w:w="0" w:type="auto"/>
          </w:tcPr>
          <w:p w14:paraId="37F772E5" w14:textId="77777777" w:rsidR="00D15F4C" w:rsidRDefault="00293E69">
            <w:pPr>
              <w:pStyle w:val="Compact"/>
              <w:jc w:val="left"/>
            </w:pPr>
            <m:oMathPara>
              <m:oMath>
                <m:r>
                  <w:rPr>
                    <w:rFonts w:ascii="Cambria Math" w:hAnsi="Cambria Math"/>
                  </w:rPr>
                  <m:t>v</m:t>
                </m:r>
              </m:oMath>
            </m:oMathPara>
          </w:p>
        </w:tc>
        <w:tc>
          <w:tcPr>
            <w:tcW w:w="0" w:type="auto"/>
          </w:tcPr>
          <w:p w14:paraId="37F772E6" w14:textId="77777777" w:rsidR="00D15F4C" w:rsidRDefault="00293E69">
            <w:pPr>
              <w:pStyle w:val="Compact"/>
              <w:jc w:val="left"/>
            </w:pPr>
            <w:r>
              <w:t>kinematic viscosity</w:t>
            </w:r>
          </w:p>
        </w:tc>
        <w:tc>
          <w:tcPr>
            <w:tcW w:w="0" w:type="auto"/>
          </w:tcPr>
          <w:p w14:paraId="37F772E7" w14:textId="77777777" w:rsidR="00D15F4C" w:rsidRDefault="00753AC7">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37F772E8" w14:textId="77777777" w:rsidR="00D15F4C" w:rsidRDefault="00753AC7">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D15F4C" w14:paraId="37F772EE" w14:textId="77777777">
        <w:tc>
          <w:tcPr>
            <w:tcW w:w="0" w:type="auto"/>
          </w:tcPr>
          <w:p w14:paraId="37F772EA" w14:textId="77777777" w:rsidR="00D15F4C" w:rsidRDefault="00293E69">
            <w:pPr>
              <w:pStyle w:val="Compact"/>
              <w:jc w:val="left"/>
            </w:pPr>
            <m:oMathPara>
              <m:oMath>
                <m:r>
                  <w:rPr>
                    <w:rFonts w:ascii="Cambria Math" w:hAnsi="Cambria Math"/>
                  </w:rPr>
                  <m:t>W</m:t>
                </m:r>
              </m:oMath>
            </m:oMathPara>
          </w:p>
        </w:tc>
        <w:tc>
          <w:tcPr>
            <w:tcW w:w="0" w:type="auto"/>
          </w:tcPr>
          <w:p w14:paraId="37F772EB" w14:textId="77777777" w:rsidR="00D15F4C" w:rsidRDefault="00293E69">
            <w:pPr>
              <w:pStyle w:val="Compact"/>
              <w:jc w:val="left"/>
            </w:pPr>
            <w:r>
              <w:t>Flow width</w:t>
            </w:r>
          </w:p>
        </w:tc>
        <w:tc>
          <w:tcPr>
            <w:tcW w:w="0" w:type="auto"/>
          </w:tcPr>
          <w:p w14:paraId="37F772EC" w14:textId="77777777" w:rsidR="00D15F4C" w:rsidRDefault="00293E69">
            <w:pPr>
              <w:pStyle w:val="Compact"/>
              <w:jc w:val="left"/>
            </w:pPr>
            <w:r>
              <w:t>NA</w:t>
            </w:r>
          </w:p>
        </w:tc>
        <w:tc>
          <w:tcPr>
            <w:tcW w:w="0" w:type="auto"/>
          </w:tcPr>
          <w:p w14:paraId="37F772ED" w14:textId="77777777" w:rsidR="00D15F4C" w:rsidRDefault="00753AC7">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F3" w14:textId="77777777">
        <w:tc>
          <w:tcPr>
            <w:tcW w:w="0" w:type="auto"/>
          </w:tcPr>
          <w:p w14:paraId="37F772EF" w14:textId="77777777" w:rsidR="00D15F4C" w:rsidRDefault="00293E69">
            <w:pPr>
              <w:pStyle w:val="Compact"/>
              <w:jc w:val="left"/>
            </w:pPr>
            <m:oMathPara>
              <m:oMath>
                <m:r>
                  <w:rPr>
                    <w:rFonts w:ascii="Cambria Math" w:hAnsi="Cambria Math"/>
                  </w:rPr>
                  <m:t>x</m:t>
                </m:r>
              </m:oMath>
            </m:oMathPara>
          </w:p>
        </w:tc>
        <w:tc>
          <w:tcPr>
            <w:tcW w:w="0" w:type="auto"/>
          </w:tcPr>
          <w:p w14:paraId="37F772F0" w14:textId="77777777" w:rsidR="00D15F4C" w:rsidRDefault="00293E69">
            <w:pPr>
              <w:pStyle w:val="Compact"/>
              <w:jc w:val="left"/>
            </w:pPr>
            <w:r>
              <w:t>Bayesian data set</w:t>
            </w:r>
          </w:p>
        </w:tc>
        <w:tc>
          <w:tcPr>
            <w:tcW w:w="0" w:type="auto"/>
          </w:tcPr>
          <w:p w14:paraId="37F772F1" w14:textId="77777777" w:rsidR="00D15F4C" w:rsidRDefault="00293E69">
            <w:pPr>
              <w:pStyle w:val="Compact"/>
              <w:jc w:val="left"/>
            </w:pPr>
            <w:r>
              <w:t>NA</w:t>
            </w:r>
          </w:p>
        </w:tc>
        <w:tc>
          <w:tcPr>
            <w:tcW w:w="0" w:type="auto"/>
          </w:tcPr>
          <w:p w14:paraId="37F772F2" w14:textId="77777777" w:rsidR="00D15F4C" w:rsidRDefault="00293E69">
            <w:pPr>
              <w:pStyle w:val="Compact"/>
              <w:jc w:val="left"/>
            </w:pPr>
            <w:r>
              <w:t>NA</w:t>
            </w:r>
          </w:p>
        </w:tc>
      </w:tr>
    </w:tbl>
    <w:p w14:paraId="37F772F4" w14:textId="77777777" w:rsidR="00D15F4C" w:rsidRDefault="00293E69">
      <w:pPr>
        <w:pStyle w:val="Heading2"/>
      </w:pPr>
      <w:bookmarkStart w:id="511" w:name="references"/>
      <w:bookmarkEnd w:id="510"/>
      <w:r>
        <w:t>References</w:t>
      </w:r>
    </w:p>
    <w:p w14:paraId="37F772F5" w14:textId="77777777" w:rsidR="00D15F4C" w:rsidRDefault="00293E69">
      <w:pPr>
        <w:pStyle w:val="Bibliography"/>
      </w:pPr>
      <w:bookmarkStart w:id="512" w:name="Xe367fd6cb00c1441faaeb81e1927324fe976092"/>
      <w:bookmarkStart w:id="513" w:name="refs"/>
      <w:r>
        <w:t xml:space="preserve">Aho, K. S., &amp; Raymond, P. A. (2019). Differential Response of Greenhouse Gas Evasion to Storms in Forested and Wetland Streams. </w:t>
      </w:r>
      <w:r>
        <w:rPr>
          <w:i/>
          <w:iCs/>
        </w:rPr>
        <w:t>Journal of Geophysical Research: Biogeosciences</w:t>
      </w:r>
      <w:r>
        <w:t xml:space="preserve">, </w:t>
      </w:r>
      <w:r>
        <w:rPr>
          <w:i/>
          <w:iCs/>
        </w:rPr>
        <w:t>124</w:t>
      </w:r>
      <w:r>
        <w:t xml:space="preserve">(3), 649–662. </w:t>
      </w:r>
      <w:hyperlink r:id="rId26">
        <w:r>
          <w:rPr>
            <w:rStyle w:val="Hyperlink"/>
          </w:rPr>
          <w:t>https://doi.org/10.1029/2018JG004750</w:t>
        </w:r>
      </w:hyperlink>
    </w:p>
    <w:p w14:paraId="37F772F6" w14:textId="77777777" w:rsidR="00D15F4C" w:rsidRDefault="00293E69">
      <w:pPr>
        <w:pStyle w:val="Bibliography"/>
      </w:pPr>
      <w:bookmarkStart w:id="514" w:name="X465466661decc8b1d0d7dc416ddf7b6c51f10d0"/>
      <w:bookmarkEnd w:id="512"/>
      <w:r>
        <w:t xml:space="preserve">Aho, K. S., Fair, J. H., Hosen, J. D., Kyzivat, E. D., Logozzo, L. A., Rocher-Ros, G., et al. (2021). Distinct concentration-discharge dynamics in temperate streams and rivers: CO2 exhibits chemostasis while CH4 exhibits source limitation due to temperature control. </w:t>
      </w:r>
      <w:r>
        <w:rPr>
          <w:i/>
          <w:iCs/>
        </w:rPr>
        <w:t>Limnology and Oceanography</w:t>
      </w:r>
      <w:r>
        <w:t xml:space="preserve">, </w:t>
      </w:r>
      <w:r>
        <w:rPr>
          <w:i/>
          <w:iCs/>
        </w:rPr>
        <w:t>66</w:t>
      </w:r>
      <w:r>
        <w:t xml:space="preserve">(10), 3656–3668. </w:t>
      </w:r>
      <w:hyperlink r:id="rId27">
        <w:r>
          <w:rPr>
            <w:rStyle w:val="Hyperlink"/>
          </w:rPr>
          <w:t>https://doi.org/10.1002/lno.11906</w:t>
        </w:r>
      </w:hyperlink>
    </w:p>
    <w:p w14:paraId="37F772F7" w14:textId="77777777" w:rsidR="00D15F4C" w:rsidRDefault="00293E69">
      <w:pPr>
        <w:pStyle w:val="Bibliography"/>
      </w:pPr>
      <w:bookmarkStart w:id="515" w:name="ref-ahoHighestRatesGross2021"/>
      <w:bookmarkEnd w:id="514"/>
      <w:r>
        <w:t xml:space="preserve">Aho, K. S., Hosen, J. D., Logozzo, L. A., McGillis, W. R., &amp; Raymond, P. A. (2021). Highest rates of gross primary productivity maintained despite CO2 depletion in a temperate river network. </w:t>
      </w:r>
      <w:r>
        <w:rPr>
          <w:i/>
          <w:iCs/>
        </w:rPr>
        <w:t>Limnology and Oceanography Letters</w:t>
      </w:r>
      <w:r>
        <w:t xml:space="preserve">, </w:t>
      </w:r>
      <w:r>
        <w:rPr>
          <w:i/>
          <w:iCs/>
        </w:rPr>
        <w:t>n/a</w:t>
      </w:r>
      <w:r>
        <w:t xml:space="preserve">(n/a). </w:t>
      </w:r>
      <w:hyperlink r:id="rId28">
        <w:r>
          <w:rPr>
            <w:rStyle w:val="Hyperlink"/>
          </w:rPr>
          <w:t>https://doi.org/10.1002/lol2.10195</w:t>
        </w:r>
      </w:hyperlink>
    </w:p>
    <w:p w14:paraId="37F772F8" w14:textId="77777777" w:rsidR="00D15F4C" w:rsidRDefault="00293E69">
      <w:pPr>
        <w:pStyle w:val="Bibliography"/>
      </w:pPr>
      <w:bookmarkStart w:id="516" w:name="ref-alinPhysicalControlsCarbon2011"/>
      <w:bookmarkEnd w:id="515"/>
      <w:r>
        <w:t xml:space="preserve">Alin, S. R., Rasera, M. de F. F. L., Salimon, C. I., Richey, J. E., Holtgrieve, G. W., Krusche, A. V., &amp; Snidvongs, A. (2011). Physical controls on carbon dioxide transfer velocity and flux in </w:t>
      </w:r>
      <w:r>
        <w:lastRenderedPageBreak/>
        <w:t xml:space="preserve">low-gradient river systems and implications for regional carbon budgets. </w:t>
      </w:r>
      <w:r>
        <w:rPr>
          <w:i/>
          <w:iCs/>
        </w:rPr>
        <w:t>Journal of Geophysical Research: Biogeosciences</w:t>
      </w:r>
      <w:r>
        <w:t xml:space="preserve">, </w:t>
      </w:r>
      <w:r>
        <w:rPr>
          <w:i/>
          <w:iCs/>
        </w:rPr>
        <w:t>116</w:t>
      </w:r>
      <w:r>
        <w:t xml:space="preserve">(G1). </w:t>
      </w:r>
      <w:hyperlink r:id="rId29">
        <w:r>
          <w:rPr>
            <w:rStyle w:val="Hyperlink"/>
          </w:rPr>
          <w:t>https://doi.org/10.1029/2010JG001398</w:t>
        </w:r>
      </w:hyperlink>
    </w:p>
    <w:p w14:paraId="37F772F9" w14:textId="77777777" w:rsidR="00D15F4C" w:rsidRDefault="00293E69">
      <w:pPr>
        <w:pStyle w:val="Bibliography"/>
      </w:pPr>
      <w:bookmarkStart w:id="517" w:name="ref-altenauSurfaceWaterOcean2021"/>
      <w:bookmarkEnd w:id="516"/>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30">
        <w:r>
          <w:rPr>
            <w:rStyle w:val="Hyperlink"/>
          </w:rPr>
          <w:t>https://doi.org/10.1029/2021WR030054</w:t>
        </w:r>
      </w:hyperlink>
    </w:p>
    <w:p w14:paraId="37F772FA" w14:textId="77777777" w:rsidR="00D15F4C" w:rsidRDefault="00293E69">
      <w:pPr>
        <w:pStyle w:val="Bibliography"/>
      </w:pPr>
      <w:bookmarkStart w:id="518" w:name="X3f43462459b729b7766127d4de3034c5e406105"/>
      <w:bookmarkEnd w:id="517"/>
      <w:r>
        <w:t xml:space="preserve">Andreadis, K. M., Brinkerhoff, C. B., &amp; Gleason, C. J. (2020). Constraining the assimilation of SWOT observations with hydraulic geometry relations. </w:t>
      </w:r>
      <w:r>
        <w:rPr>
          <w:i/>
          <w:iCs/>
        </w:rPr>
        <w:t>Water Resources Research</w:t>
      </w:r>
      <w:r>
        <w:t xml:space="preserve">. </w:t>
      </w:r>
      <w:hyperlink r:id="rId31">
        <w:r>
          <w:rPr>
            <w:rStyle w:val="Hyperlink"/>
          </w:rPr>
          <w:t>https://doi.org/10.1029/2019WR026611</w:t>
        </w:r>
      </w:hyperlink>
    </w:p>
    <w:p w14:paraId="37F772FB" w14:textId="77777777" w:rsidR="00D15F4C" w:rsidRDefault="00293E69">
      <w:pPr>
        <w:pStyle w:val="Bibliography"/>
      </w:pPr>
      <w:bookmarkStart w:id="519" w:name="Xac350d38015694cd0350539d77080e5042ebd3d"/>
      <w:bookmarkEnd w:id="518"/>
      <w:r>
        <w:t xml:space="preserve">Appling, A. P., Hall, R. O., Yackulic, C. B., &amp; Arroita, M. (2018). Overcoming Equifinality: Leveraging Long Time Series for Stream Metabolism Estimation. </w:t>
      </w:r>
      <w:r>
        <w:rPr>
          <w:i/>
          <w:iCs/>
        </w:rPr>
        <w:t>Journal of Geophysical Research: Biogeosciences</w:t>
      </w:r>
      <w:r>
        <w:t xml:space="preserve">, </w:t>
      </w:r>
      <w:r>
        <w:rPr>
          <w:i/>
          <w:iCs/>
        </w:rPr>
        <w:t>123</w:t>
      </w:r>
      <w:r>
        <w:t xml:space="preserve">(2), 624–645. </w:t>
      </w:r>
      <w:hyperlink r:id="rId32">
        <w:r>
          <w:rPr>
            <w:rStyle w:val="Hyperlink"/>
          </w:rPr>
          <w:t>https://doi.org/10.1002/2017JG004140</w:t>
        </w:r>
      </w:hyperlink>
    </w:p>
    <w:p w14:paraId="37F772FC" w14:textId="77777777" w:rsidR="00D15F4C" w:rsidRDefault="00293E69">
      <w:pPr>
        <w:pStyle w:val="Bibliography"/>
      </w:pPr>
      <w:bookmarkStart w:id="520" w:name="ref-beaulieuControlsGasTransfer2012"/>
      <w:bookmarkEnd w:id="519"/>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33">
        <w:r>
          <w:rPr>
            <w:rStyle w:val="Hyperlink"/>
          </w:rPr>
          <w:t>https://doi.org/10.1029/2011JG001794</w:t>
        </w:r>
      </w:hyperlink>
    </w:p>
    <w:p w14:paraId="37F772FD" w14:textId="77777777" w:rsidR="00D15F4C" w:rsidRDefault="00293E69">
      <w:pPr>
        <w:pStyle w:val="Bibliography"/>
      </w:pPr>
      <w:bookmarkStart w:id="521" w:name="ref-biancamariaSWOTMissionIts2016"/>
      <w:bookmarkEnd w:id="520"/>
      <w:r>
        <w:t xml:space="preserve">Biancamaria, S., Lettenmaier, D. P., &amp; Pavelsky, T. M. (2016). The SWOT Mission and Its Capabilities for Land Hydrology. In A. Cazenave, N. Champollion, J. Benveniste, &amp; J. Chen (Eds.), </w:t>
      </w:r>
      <w:r>
        <w:rPr>
          <w:i/>
          <w:iCs/>
        </w:rPr>
        <w:t>Remote Sensing and Water Resources</w:t>
      </w:r>
      <w:r>
        <w:t xml:space="preserve"> (pp. 117–147). Cham: Springer International Publishing. </w:t>
      </w:r>
      <w:hyperlink r:id="rId34">
        <w:r>
          <w:rPr>
            <w:rStyle w:val="Hyperlink"/>
          </w:rPr>
          <w:t>https://doi.org/10.1007/978-3-319-32449-4_6</w:t>
        </w:r>
      </w:hyperlink>
    </w:p>
    <w:p w14:paraId="37F772FE" w14:textId="77777777" w:rsidR="00D15F4C" w:rsidRDefault="00293E69">
      <w:pPr>
        <w:pStyle w:val="Bibliography"/>
      </w:pPr>
      <w:bookmarkStart w:id="522" w:name="Xbbaacf312c3b2ac2225c29062e99b1285b75b5d"/>
      <w:bookmarkEnd w:id="521"/>
      <w:r>
        <w:lastRenderedPageBreak/>
        <w:t xml:space="preserve">Borges, A. V., Darchambeau, F., Teodoru, C. R., Marwick, T. R., Tamooh, F., Geeraert, N., et al. (2015). Globally significant greenhouse-gas emissions from African inland waters. </w:t>
      </w:r>
      <w:r>
        <w:rPr>
          <w:i/>
          <w:iCs/>
        </w:rPr>
        <w:t>Nature Geoscience</w:t>
      </w:r>
      <w:r>
        <w:t xml:space="preserve">, </w:t>
      </w:r>
      <w:r>
        <w:rPr>
          <w:i/>
          <w:iCs/>
        </w:rPr>
        <w:t>8</w:t>
      </w:r>
      <w:r>
        <w:t xml:space="preserve">(8), 637–642. </w:t>
      </w:r>
      <w:hyperlink r:id="rId35">
        <w:r>
          <w:rPr>
            <w:rStyle w:val="Hyperlink"/>
          </w:rPr>
          <w:t>https://doi.org/10.1038/ngeo2486</w:t>
        </w:r>
      </w:hyperlink>
    </w:p>
    <w:p w14:paraId="37F772FF" w14:textId="77777777" w:rsidR="00D15F4C" w:rsidRDefault="00293E69">
      <w:pPr>
        <w:pStyle w:val="Bibliography"/>
      </w:pPr>
      <w:bookmarkStart w:id="523" w:name="X1a76598ca511f3330c42372d0336b7d2eb8a399"/>
      <w:bookmarkEnd w:id="522"/>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36">
        <w:r>
          <w:rPr>
            <w:rStyle w:val="Hyperlink"/>
          </w:rPr>
          <w:t>https://doi.org/10.1029/2019GL084529</w:t>
        </w:r>
      </w:hyperlink>
    </w:p>
    <w:p w14:paraId="37F77300" w14:textId="77777777" w:rsidR="00D15F4C" w:rsidRDefault="00293E69">
      <w:pPr>
        <w:pStyle w:val="Bibliography"/>
      </w:pPr>
      <w:bookmarkStart w:id="524" w:name="Xdbd54ef9038a6546bc878e25d0471ceeef59cc0"/>
      <w:bookmarkEnd w:id="523"/>
      <w:r>
        <w:t xml:space="preserve">Brinkerhoff, C. B., Gleason, C. J., Feng, D., &amp; Lin, P. (2020). Constraining Remote River Discharge Estimation Using Reach-Scale Geomorphology. </w:t>
      </w:r>
      <w:r>
        <w:rPr>
          <w:i/>
          <w:iCs/>
        </w:rPr>
        <w:t>Water Resources Research</w:t>
      </w:r>
      <w:r>
        <w:t xml:space="preserve">, </w:t>
      </w:r>
      <w:r>
        <w:rPr>
          <w:i/>
          <w:iCs/>
        </w:rPr>
        <w:t>56</w:t>
      </w:r>
      <w:r>
        <w:t xml:space="preserve">(11), e2020WR027949. </w:t>
      </w:r>
      <w:hyperlink r:id="rId37">
        <w:r>
          <w:rPr>
            <w:rStyle w:val="Hyperlink"/>
          </w:rPr>
          <w:t>https://doi.org/10.1029/2020WR027949</w:t>
        </w:r>
      </w:hyperlink>
    </w:p>
    <w:p w14:paraId="37F77301" w14:textId="77777777" w:rsidR="00D15F4C" w:rsidRDefault="00293E69">
      <w:pPr>
        <w:pStyle w:val="Bibliography"/>
      </w:pPr>
      <w:bookmarkStart w:id="525" w:name="ref-brinkerhoffLakeMorphometryRiver2021"/>
      <w:bookmarkEnd w:id="524"/>
      <w:r>
        <w:t xml:space="preserve">Brinkerhoff, C. B., Raymond, P. A., Maavara, T., Ishitsuka, Y., Aho, K. S., &amp; Gleason, C. J. (2021). Lake Morphometry and River Network Controls on Evasion of Terrestrially Sourced Headwater CO2. </w:t>
      </w:r>
      <w:r>
        <w:rPr>
          <w:i/>
          <w:iCs/>
        </w:rPr>
        <w:t>Geophysical Research Letters</w:t>
      </w:r>
      <w:r>
        <w:t xml:space="preserve">, </w:t>
      </w:r>
      <w:r>
        <w:rPr>
          <w:i/>
          <w:iCs/>
        </w:rPr>
        <w:t>48</w:t>
      </w:r>
      <w:r>
        <w:t xml:space="preserve">(1), e2020GL090068. </w:t>
      </w:r>
      <w:hyperlink r:id="rId38">
        <w:r>
          <w:rPr>
            <w:rStyle w:val="Hyperlink"/>
          </w:rPr>
          <w:t>https://doi.org/10.1029/2020GL090068</w:t>
        </w:r>
      </w:hyperlink>
    </w:p>
    <w:p w14:paraId="37F77302" w14:textId="77777777" w:rsidR="00D15F4C" w:rsidRDefault="00293E69">
      <w:pPr>
        <w:pStyle w:val="Bibliography"/>
      </w:pPr>
      <w:bookmarkStart w:id="526" w:name="X834711d54738282ad13c8e8eb924edf28d0f356"/>
      <w:bookmarkEnd w:id="525"/>
      <w:r>
        <w:t xml:space="preserve">Brisset, P., Monnier, J., Garambois, P.-A., &amp; Roux, H. (2018). On the assimilation of altimetric data in 1D Saint river flow models. </w:t>
      </w:r>
      <w:r>
        <w:rPr>
          <w:i/>
          <w:iCs/>
        </w:rPr>
        <w:t>Advances in Water Resources</w:t>
      </w:r>
      <w:r>
        <w:t xml:space="preserve">, </w:t>
      </w:r>
      <w:r>
        <w:rPr>
          <w:i/>
          <w:iCs/>
        </w:rPr>
        <w:t>119</w:t>
      </w:r>
      <w:r>
        <w:t xml:space="preserve">, 41–59. </w:t>
      </w:r>
      <w:hyperlink r:id="rId39">
        <w:r>
          <w:rPr>
            <w:rStyle w:val="Hyperlink"/>
          </w:rPr>
          <w:t>https://doi.org/10.1016/j.advwatres.2018.06.004</w:t>
        </w:r>
      </w:hyperlink>
    </w:p>
    <w:p w14:paraId="37F77303" w14:textId="77777777" w:rsidR="00D15F4C" w:rsidRDefault="00293E69">
      <w:pPr>
        <w:pStyle w:val="Bibliography"/>
      </w:pPr>
      <w:bookmarkStart w:id="527" w:name="ref-brumerWaveRelatedReynoldsNumber2017"/>
      <w:bookmarkEnd w:id="526"/>
      <w:r>
        <w:t xml:space="preserve">Brumer, S. E., Zappa, C. J., Blomquist, B. W., Fairall, C. W., Cifuentes-Lorenzen, A., Edson, J. B., et al. (2017). Wave-Related Reynolds Number Parameterizations of CO2 and DMS Transfer Velocities. </w:t>
      </w:r>
      <w:r>
        <w:rPr>
          <w:i/>
          <w:iCs/>
        </w:rPr>
        <w:t>Geophysical Research Letters</w:t>
      </w:r>
      <w:r>
        <w:t xml:space="preserve">, </w:t>
      </w:r>
      <w:r>
        <w:rPr>
          <w:i/>
          <w:iCs/>
        </w:rPr>
        <w:t>44</w:t>
      </w:r>
      <w:r>
        <w:t xml:space="preserve">(19), 9865–9875. </w:t>
      </w:r>
      <w:hyperlink r:id="rId40">
        <w:r>
          <w:rPr>
            <w:rStyle w:val="Hyperlink"/>
          </w:rPr>
          <w:t>https://doi.org/10.1002/2017GL074979</w:t>
        </w:r>
      </w:hyperlink>
    </w:p>
    <w:p w14:paraId="37F77304" w14:textId="77777777" w:rsidR="00D15F4C" w:rsidRDefault="00293E69">
      <w:pPr>
        <w:pStyle w:val="Bibliography"/>
      </w:pPr>
      <w:bookmarkStart w:id="528" w:name="ref-calderbankContinuousPhaseHeat1961"/>
      <w:bookmarkEnd w:id="527"/>
      <w:r>
        <w:lastRenderedPageBreak/>
        <w:t xml:space="preserve">Calderbank, P. H., &amp; Moo-Young, M. B. (1961). The continuous phase heat and mass-transfer properties of dispersions. </w:t>
      </w:r>
      <w:r>
        <w:rPr>
          <w:i/>
          <w:iCs/>
        </w:rPr>
        <w:t>Chemical Engineering Science</w:t>
      </w:r>
      <w:r>
        <w:t xml:space="preserve">, </w:t>
      </w:r>
      <w:r>
        <w:rPr>
          <w:i/>
          <w:iCs/>
        </w:rPr>
        <w:t>16</w:t>
      </w:r>
      <w:r>
        <w:t xml:space="preserve">(1), 39–54. </w:t>
      </w:r>
      <w:hyperlink r:id="rId41">
        <w:r>
          <w:rPr>
            <w:rStyle w:val="Hyperlink"/>
          </w:rPr>
          <w:t>https://doi.org/10.1016/0009-2509(61)87005-X</w:t>
        </w:r>
      </w:hyperlink>
    </w:p>
    <w:p w14:paraId="37F77305" w14:textId="77777777" w:rsidR="00D15F4C" w:rsidRDefault="00293E69">
      <w:pPr>
        <w:pStyle w:val="Bibliography"/>
      </w:pPr>
      <w:bookmarkStart w:id="529" w:name="Xa3e9367adcd5dee389f99f86aad7b66314e7a15"/>
      <w:bookmarkEnd w:id="528"/>
      <w:r>
        <w:t xml:space="preserve">Churchill, M. A., Elmore, H. L., &amp; Buckingham, R. A. (1964). The Prediction of Stream Reaeration Rates. In B. A. Southgate (Ed.), </w:t>
      </w:r>
      <w:r>
        <w:rPr>
          <w:i/>
          <w:iCs/>
        </w:rPr>
        <w:t>Advances in Water Pollution Research</w:t>
      </w:r>
      <w:r>
        <w:t xml:space="preserve"> (pp. 89–136). Pergamon. </w:t>
      </w:r>
      <w:hyperlink r:id="rId42">
        <w:r>
          <w:rPr>
            <w:rStyle w:val="Hyperlink"/>
          </w:rPr>
          <w:t>https://doi.org/10.1016/B978-1-4832-8391-3.50015-4</w:t>
        </w:r>
      </w:hyperlink>
    </w:p>
    <w:p w14:paraId="37F77306" w14:textId="77777777" w:rsidR="00D15F4C" w:rsidRDefault="00293E69">
      <w:pPr>
        <w:pStyle w:val="Bibliography"/>
      </w:pPr>
      <w:bookmarkStart w:id="530" w:name="ref-colePlumbingGlobalCarbon2007"/>
      <w:bookmarkEnd w:id="529"/>
      <w:r>
        <w:t xml:space="preserve">Cole, J. J., Prairie, Y. T., Caraco, N. F., McDowell, W. H., Tranvik,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43">
        <w:r>
          <w:rPr>
            <w:rStyle w:val="Hyperlink"/>
          </w:rPr>
          <w:t>https://doi.org/10.1007/s10021-006-9013-8</w:t>
        </w:r>
      </w:hyperlink>
    </w:p>
    <w:p w14:paraId="37F77307" w14:textId="77777777" w:rsidR="00D15F4C" w:rsidRDefault="00293E69">
      <w:pPr>
        <w:pStyle w:val="Bibliography"/>
      </w:pPr>
      <w:bookmarkStart w:id="531" w:name="ref-crawfordCO2TimeSeries2017"/>
      <w:bookmarkEnd w:id="530"/>
      <w:r>
        <w:t xml:space="preserve">Crawford, J. T., Stanley, E. H., Dornblaser, M. M., &amp; Striegl, R. G. (2017). CO2 time series patterns in contrasting headwater streams of North America. </w:t>
      </w:r>
      <w:r>
        <w:rPr>
          <w:i/>
          <w:iCs/>
        </w:rPr>
        <w:t>Aquatic Sciences</w:t>
      </w:r>
      <w:r>
        <w:t xml:space="preserve">, </w:t>
      </w:r>
      <w:r>
        <w:rPr>
          <w:i/>
          <w:iCs/>
        </w:rPr>
        <w:t>79</w:t>
      </w:r>
      <w:r>
        <w:t xml:space="preserve">(3), 473–486. </w:t>
      </w:r>
      <w:hyperlink r:id="rId44">
        <w:r>
          <w:rPr>
            <w:rStyle w:val="Hyperlink"/>
          </w:rPr>
          <w:t>https://doi.org/10.1007/s00027-016-0511-2</w:t>
        </w:r>
      </w:hyperlink>
    </w:p>
    <w:p w14:paraId="37F77308" w14:textId="77777777" w:rsidR="00D15F4C" w:rsidRDefault="00293E69">
      <w:pPr>
        <w:pStyle w:val="Bibliography"/>
      </w:pPr>
      <w:bookmarkStart w:id="532" w:name="Xc749cfb8cc4c1b149d35ee13c0395d9e57afca6"/>
      <w:bookmarkEnd w:id="531"/>
      <w:r>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45">
        <w:r>
          <w:rPr>
            <w:rStyle w:val="Hyperlink"/>
          </w:rPr>
          <w:t>https://doi.org/10.1016/j.jhydrol.2013.12.050</w:t>
        </w:r>
      </w:hyperlink>
    </w:p>
    <w:p w14:paraId="37F77309" w14:textId="77777777" w:rsidR="00D15F4C" w:rsidRDefault="00293E69">
      <w:pPr>
        <w:pStyle w:val="Bibliography"/>
      </w:pPr>
      <w:bookmarkStart w:id="533" w:name="X3ce31a8f5e08162768843120ddd33afff9a1ba0"/>
      <w:bookmarkEnd w:id="532"/>
      <w:r>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46">
        <w:r>
          <w:rPr>
            <w:rStyle w:val="Hyperlink"/>
          </w:rPr>
          <w:t>https://doi.org/10.1002/2015WR018434</w:t>
        </w:r>
      </w:hyperlink>
    </w:p>
    <w:p w14:paraId="37F7730A" w14:textId="77777777" w:rsidR="00D15F4C" w:rsidRDefault="00293E69">
      <w:pPr>
        <w:pStyle w:val="Bibliography"/>
      </w:pPr>
      <w:bookmarkStart w:id="534" w:name="ref-durandHowWillRadar2020"/>
      <w:bookmarkEnd w:id="533"/>
      <w:r>
        <w:lastRenderedPageBreak/>
        <w:t xml:space="preserve">Durand, M. T., Chen, C., de Moraes Frasson, R. P., Pavelsky, T. M., Williams, B., Yang, X., &amp; Fore, A. (2020). How will radar layover impact SWOT measurements of water surface elevation and slope, and estimates of river discharge? </w:t>
      </w:r>
      <w:r>
        <w:rPr>
          <w:i/>
          <w:iCs/>
        </w:rPr>
        <w:t>Remote Sensing of Environment</w:t>
      </w:r>
      <w:r>
        <w:t xml:space="preserve">, </w:t>
      </w:r>
      <w:r>
        <w:rPr>
          <w:i/>
          <w:iCs/>
        </w:rPr>
        <w:t>247</w:t>
      </w:r>
      <w:r>
        <w:t xml:space="preserve">, 111883. </w:t>
      </w:r>
      <w:hyperlink r:id="rId47">
        <w:r>
          <w:rPr>
            <w:rStyle w:val="Hyperlink"/>
          </w:rPr>
          <w:t>https://doi.org/10.1016/j.rse.2020.111883</w:t>
        </w:r>
      </w:hyperlink>
    </w:p>
    <w:p w14:paraId="37F7730B" w14:textId="77777777" w:rsidR="00D15F4C" w:rsidRDefault="00293E69">
      <w:pPr>
        <w:pStyle w:val="Bibliography"/>
      </w:pPr>
      <w:bookmarkStart w:id="535" w:name="ref-fengRecentChangesArctic2021a"/>
      <w:bookmarkEnd w:id="534"/>
      <w:r>
        <w:t xml:space="preserve">Feng, D., Gleason, C. J., Lin, P., Yang, X., Pan, M., &amp; Ishitsuka, Y. (2021). Recent changes to Arctic river discharge. </w:t>
      </w:r>
      <w:r>
        <w:rPr>
          <w:i/>
          <w:iCs/>
        </w:rPr>
        <w:t>Nature Communications</w:t>
      </w:r>
      <w:r>
        <w:t xml:space="preserve">, </w:t>
      </w:r>
      <w:r>
        <w:rPr>
          <w:i/>
          <w:iCs/>
        </w:rPr>
        <w:t>12</w:t>
      </w:r>
      <w:r>
        <w:t xml:space="preserve">(1), 6917. </w:t>
      </w:r>
      <w:hyperlink r:id="rId48">
        <w:r>
          <w:rPr>
            <w:rStyle w:val="Hyperlink"/>
          </w:rPr>
          <w:t>https://doi.org/10.1038/s41467-021-27228-1</w:t>
        </w:r>
      </w:hyperlink>
    </w:p>
    <w:p w14:paraId="37F7730C" w14:textId="77777777" w:rsidR="00D15F4C" w:rsidRDefault="00293E69">
      <w:pPr>
        <w:pStyle w:val="Bibliography"/>
      </w:pPr>
      <w:bookmarkStart w:id="536" w:name="X9be29eb630d4c00a21328a957102a710eabca70"/>
      <w:bookmarkEnd w:id="535"/>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 xml:space="preserve">(n/a), e2020WR028519. </w:t>
      </w:r>
      <w:hyperlink r:id="rId49">
        <w:r>
          <w:rPr>
            <w:rStyle w:val="Hyperlink"/>
          </w:rPr>
          <w:t>https://doi.org/10.1029/2020WR028519</w:t>
        </w:r>
      </w:hyperlink>
    </w:p>
    <w:p w14:paraId="37F7730D" w14:textId="77777777" w:rsidR="00D15F4C" w:rsidRDefault="00293E69">
      <w:pPr>
        <w:pStyle w:val="Bibliography"/>
      </w:pPr>
      <w:bookmarkStart w:id="537" w:name="ref-garamboisInferenceEffectiveRiver2015"/>
      <w:bookmarkEnd w:id="536"/>
      <w:r>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50">
        <w:r>
          <w:rPr>
            <w:rStyle w:val="Hyperlink"/>
          </w:rPr>
          <w:t>https://doi.org/10.1016/j.advwatres.2015.02.007</w:t>
        </w:r>
      </w:hyperlink>
    </w:p>
    <w:p w14:paraId="37F7730E" w14:textId="77777777" w:rsidR="00D15F4C" w:rsidRDefault="00293E69">
      <w:pPr>
        <w:pStyle w:val="Bibliography"/>
      </w:pPr>
      <w:bookmarkStart w:id="538" w:name="X1dafd55d3ea50ae83faa050ee84557bcff98061"/>
      <w:bookmarkEnd w:id="537"/>
      <w:r>
        <w:t xml:space="preserve">Garambois, P.-A., Larnier, K., Monnier, J., Finaud-Guyot, P., Verley, J., Montazem, A.-S., &amp; Calmant, S. (2020). Variational estimation of effective channel and ungauged anabranching river discharge from multi-satellite water heights of different spatial sparsity. </w:t>
      </w:r>
      <w:r>
        <w:rPr>
          <w:i/>
          <w:iCs/>
        </w:rPr>
        <w:t>Journal of Hydrology</w:t>
      </w:r>
      <w:r>
        <w:t xml:space="preserve">, </w:t>
      </w:r>
      <w:r>
        <w:rPr>
          <w:i/>
          <w:iCs/>
        </w:rPr>
        <w:t>581</w:t>
      </w:r>
      <w:r>
        <w:t xml:space="preserve">, 124409. </w:t>
      </w:r>
      <w:hyperlink r:id="rId51">
        <w:r>
          <w:rPr>
            <w:rStyle w:val="Hyperlink"/>
          </w:rPr>
          <w:t>https://doi.org/10.1016/j.jhydrol.2019.124409</w:t>
        </w:r>
      </w:hyperlink>
    </w:p>
    <w:p w14:paraId="37F7730F" w14:textId="77777777" w:rsidR="00D15F4C" w:rsidRDefault="00293E69">
      <w:pPr>
        <w:pStyle w:val="Bibliography"/>
      </w:pPr>
      <w:bookmarkStart w:id="539" w:name="ref-gleasonHydraulicGeometryNatural2015"/>
      <w:bookmarkEnd w:id="538"/>
      <w:r>
        <w:lastRenderedPageBreak/>
        <w:t xml:space="preserve">Gleason, C. J. (2015). Hydraulic geometry of natural rivers: A review and future directions. </w:t>
      </w:r>
      <w:r>
        <w:rPr>
          <w:i/>
          <w:iCs/>
        </w:rPr>
        <w:t>Progress in Physical Geography: Earth and Environment</w:t>
      </w:r>
      <w:r>
        <w:t xml:space="preserve">, </w:t>
      </w:r>
      <w:r>
        <w:rPr>
          <w:i/>
          <w:iCs/>
        </w:rPr>
        <w:t>39</w:t>
      </w:r>
      <w:r>
        <w:t xml:space="preserve">(3), 337–360. </w:t>
      </w:r>
      <w:hyperlink r:id="rId52">
        <w:r>
          <w:rPr>
            <w:rStyle w:val="Hyperlink"/>
          </w:rPr>
          <w:t>https://doi.org/10.1177/0309133314567584</w:t>
        </w:r>
      </w:hyperlink>
    </w:p>
    <w:p w14:paraId="37F77310" w14:textId="77777777" w:rsidR="00D15F4C" w:rsidRDefault="00293E69">
      <w:pPr>
        <w:pStyle w:val="Bibliography"/>
      </w:pPr>
      <w:bookmarkStart w:id="540" w:name="ref-gleasonRetrievalRiverDischarge2014a"/>
      <w:bookmarkEnd w:id="539"/>
      <w:r>
        <w:t xml:space="preserve">Gleason, C. J., Smith, L. C., &amp; Lee, J. (2014). Retrieval of river discharge solely from satellite imagery and at-many-stations hydraulic geometry: Sensitivity to river form and optimization parameters. </w:t>
      </w:r>
      <w:r>
        <w:rPr>
          <w:i/>
          <w:iCs/>
        </w:rPr>
        <w:t>Water Resources Research</w:t>
      </w:r>
      <w:r>
        <w:t xml:space="preserve">, </w:t>
      </w:r>
      <w:r>
        <w:rPr>
          <w:i/>
          <w:iCs/>
        </w:rPr>
        <w:t>50</w:t>
      </w:r>
      <w:r>
        <w:t xml:space="preserve">(12), 9604–9619. </w:t>
      </w:r>
      <w:hyperlink r:id="rId53">
        <w:r>
          <w:rPr>
            <w:rStyle w:val="Hyperlink"/>
          </w:rPr>
          <w:t>https://doi.org/10.1002/2014WR016109</w:t>
        </w:r>
      </w:hyperlink>
    </w:p>
    <w:p w14:paraId="37F77311" w14:textId="77777777" w:rsidR="00D15F4C" w:rsidRDefault="00293E69">
      <w:pPr>
        <w:pStyle w:val="Bibliography"/>
      </w:pPr>
      <w:bookmarkStart w:id="541" w:name="ref-gleasonTrackingRiverFlows2017"/>
      <w:bookmarkEnd w:id="540"/>
      <w:r>
        <w:t xml:space="preserve">Gleason, C. J., Garambois, P.-A., &amp; Durand, M. T. (2017). Tracking River Flows from Space. </w:t>
      </w:r>
      <w:r>
        <w:rPr>
          <w:i/>
          <w:iCs/>
        </w:rPr>
        <w:t>Eos</w:t>
      </w:r>
      <w:r>
        <w:t xml:space="preserve">. </w:t>
      </w:r>
      <w:hyperlink r:id="rId54">
        <w:r>
          <w:rPr>
            <w:rStyle w:val="Hyperlink"/>
          </w:rPr>
          <w:t>https://doi.org/10.1029/2017EO078085</w:t>
        </w:r>
      </w:hyperlink>
    </w:p>
    <w:p w14:paraId="37F77312" w14:textId="77777777" w:rsidR="00D15F4C" w:rsidRDefault="00293E69">
      <w:pPr>
        <w:pStyle w:val="Bibliography"/>
      </w:pPr>
      <w:bookmarkStart w:id="542" w:name="ref-gruberOceanicSinkAnthropogenic2019"/>
      <w:bookmarkEnd w:id="541"/>
      <w:r>
        <w:t xml:space="preserve">Gruber, N., Clement, D., Carter, B. R., Feely, R. A., Heuven, S. van, Hoppema, M., et al. (2019). The oceanic sink for anthropogenic CO2 from 1994 to 2007. </w:t>
      </w:r>
      <w:r>
        <w:rPr>
          <w:i/>
          <w:iCs/>
        </w:rPr>
        <w:t>Science</w:t>
      </w:r>
      <w:r>
        <w:t xml:space="preserve">, </w:t>
      </w:r>
      <w:r>
        <w:rPr>
          <w:i/>
          <w:iCs/>
        </w:rPr>
        <w:t>363</w:t>
      </w:r>
      <w:r>
        <w:t xml:space="preserve">(6432), 1193–1199. </w:t>
      </w:r>
      <w:hyperlink r:id="rId55">
        <w:r>
          <w:rPr>
            <w:rStyle w:val="Hyperlink"/>
          </w:rPr>
          <w:t>https://doi.org/10.1126/science.aau5153</w:t>
        </w:r>
      </w:hyperlink>
    </w:p>
    <w:p w14:paraId="37F77313" w14:textId="77777777" w:rsidR="00D15F4C" w:rsidRDefault="00293E69">
      <w:pPr>
        <w:pStyle w:val="Bibliography"/>
      </w:pPr>
      <w:bookmarkStart w:id="543" w:name="ref-hagemannBAMBayesianAMHGManning2017"/>
      <w:bookmarkEnd w:id="542"/>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56">
        <w:r>
          <w:rPr>
            <w:rStyle w:val="Hyperlink"/>
          </w:rPr>
          <w:t>https://doi.org/10.1002/2017WR021626</w:t>
        </w:r>
      </w:hyperlink>
    </w:p>
    <w:p w14:paraId="37F77314" w14:textId="77777777" w:rsidR="00D15F4C" w:rsidRDefault="00293E69">
      <w:pPr>
        <w:pStyle w:val="Bibliography"/>
      </w:pPr>
      <w:bookmarkStart w:id="544" w:name="ref-hallGasExchangeStreams2020"/>
      <w:bookmarkEnd w:id="543"/>
      <w:r>
        <w:t xml:space="preserve">Hall, R. O., &amp; Ulseth, A. J. (2020). Gas exchange in streams and rivers. </w:t>
      </w:r>
      <w:r>
        <w:rPr>
          <w:i/>
          <w:iCs/>
        </w:rPr>
        <w:t>WIREs Water</w:t>
      </w:r>
      <w:r>
        <w:t xml:space="preserve">, </w:t>
      </w:r>
      <w:r>
        <w:rPr>
          <w:i/>
          <w:iCs/>
        </w:rPr>
        <w:t>7</w:t>
      </w:r>
      <w:r>
        <w:t xml:space="preserve">(1), e1391. </w:t>
      </w:r>
      <w:hyperlink r:id="rId57">
        <w:r>
          <w:rPr>
            <w:rStyle w:val="Hyperlink"/>
          </w:rPr>
          <w:t>https://doi.org/10.1002/wat2.1391</w:t>
        </w:r>
      </w:hyperlink>
    </w:p>
    <w:p w14:paraId="37F77315" w14:textId="77777777" w:rsidR="00D15F4C" w:rsidRDefault="00293E69">
      <w:pPr>
        <w:pStyle w:val="Bibliography"/>
      </w:pPr>
      <w:bookmarkStart w:id="545" w:name="ref-hallAirWaterOxygen2012"/>
      <w:bookmarkEnd w:id="544"/>
      <w:r>
        <w:t xml:space="preserve">Hall, R. O., Kennedy, T. A., &amp; Rosi-Marshall, E. J. (2012). Airwater oxygen exchange in a large whitewater river. </w:t>
      </w:r>
      <w:r>
        <w:rPr>
          <w:i/>
          <w:iCs/>
        </w:rPr>
        <w:t>Limnology and Oceanography: Fluids and Environments</w:t>
      </w:r>
      <w:r>
        <w:t xml:space="preserve">, </w:t>
      </w:r>
      <w:r>
        <w:rPr>
          <w:i/>
          <w:iCs/>
        </w:rPr>
        <w:t>2</w:t>
      </w:r>
      <w:r>
        <w:t xml:space="preserve">(1), 1–11. </w:t>
      </w:r>
      <w:hyperlink r:id="rId58">
        <w:r>
          <w:rPr>
            <w:rStyle w:val="Hyperlink"/>
          </w:rPr>
          <w:t>https://doi.org/10.1215/21573689-1572535</w:t>
        </w:r>
      </w:hyperlink>
    </w:p>
    <w:p w14:paraId="37F77316" w14:textId="77777777" w:rsidR="00D15F4C" w:rsidRDefault="00293E69">
      <w:pPr>
        <w:pStyle w:val="Bibliography"/>
      </w:pPr>
      <w:bookmarkStart w:id="546" w:name="ref-harlanDischargeEstimationDense2021"/>
      <w:bookmarkEnd w:id="545"/>
      <w:r>
        <w:lastRenderedPageBreak/>
        <w:t xml:space="preserve">Harlan, M. E., Gleason, C. J., Altenau, E. H., Butman, D., Carter, T., Chu, V. W., et al. (2021). Discharge Estimation from Dense Arrays of Pressure Transducers. </w:t>
      </w:r>
      <w:r>
        <w:rPr>
          <w:i/>
          <w:iCs/>
        </w:rPr>
        <w:t>Water Resources Research</w:t>
      </w:r>
      <w:r>
        <w:t xml:space="preserve">, </w:t>
      </w:r>
      <w:r>
        <w:rPr>
          <w:i/>
          <w:iCs/>
        </w:rPr>
        <w:t>n/a</w:t>
      </w:r>
      <w:r>
        <w:t xml:space="preserve">(n/a), e2020WR028714. </w:t>
      </w:r>
      <w:hyperlink r:id="rId59">
        <w:r>
          <w:rPr>
            <w:rStyle w:val="Hyperlink"/>
          </w:rPr>
          <w:t>https://doi.org/10.1029/2020WR028714</w:t>
        </w:r>
      </w:hyperlink>
    </w:p>
    <w:p w14:paraId="37F77317" w14:textId="77777777" w:rsidR="00D15F4C" w:rsidRDefault="00293E69">
      <w:pPr>
        <w:pStyle w:val="Bibliography"/>
      </w:pPr>
      <w:bookmarkStart w:id="547" w:name="ref-hoffFirstCourseBayesian2009"/>
      <w:bookmarkEnd w:id="546"/>
      <w:r>
        <w:t xml:space="preserve">Hoff, P. D. (2009). </w:t>
      </w:r>
      <w:r>
        <w:rPr>
          <w:i/>
          <w:iCs/>
        </w:rPr>
        <w:t>A First Course in Bayesian Statistical Methods</w:t>
      </w:r>
      <w:r>
        <w:t>. New York: Springer.</w:t>
      </w:r>
    </w:p>
    <w:p w14:paraId="37F77318" w14:textId="77777777" w:rsidR="00D15F4C" w:rsidRDefault="00293E69">
      <w:pPr>
        <w:pStyle w:val="Bibliography"/>
      </w:pPr>
      <w:bookmarkStart w:id="548" w:name="ref-horgbyUnexpectedLargeEvasion2019"/>
      <w:bookmarkEnd w:id="547"/>
      <w:r>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60">
        <w:r>
          <w:rPr>
            <w:rStyle w:val="Hyperlink"/>
          </w:rPr>
          <w:t>https://doi.org/10.1038/s41467-019-12905-z</w:t>
        </w:r>
      </w:hyperlink>
    </w:p>
    <w:p w14:paraId="37F77319" w14:textId="77777777" w:rsidR="00D15F4C" w:rsidRDefault="00293E69">
      <w:pPr>
        <w:pStyle w:val="Bibliography"/>
      </w:pPr>
      <w:bookmarkStart w:id="549" w:name="ref-ishitsukaCombiningOpticalRemote2020"/>
      <w:bookmarkEnd w:id="548"/>
      <w:r>
        <w:t xml:space="preserve">Ishitsuka, Y., Gleason, C. J., Hagemann, M. W., Beighley, E., Allen, G. H., Feng, D., et al. (2020). Combining optical remote sensing, McFLI discharge estimation, global hydrologic modelling, and data assimilation to improve daily discharge estimates across an entire large watershed. </w:t>
      </w:r>
      <w:r>
        <w:rPr>
          <w:i/>
          <w:iCs/>
        </w:rPr>
        <w:t>Water Resources Research</w:t>
      </w:r>
      <w:r>
        <w:t xml:space="preserve">, </w:t>
      </w:r>
      <w:r>
        <w:rPr>
          <w:i/>
          <w:iCs/>
        </w:rPr>
        <w:t>n/a</w:t>
      </w:r>
      <w:r>
        <w:t xml:space="preserve">(n/a). </w:t>
      </w:r>
      <w:hyperlink r:id="rId61">
        <w:r>
          <w:rPr>
            <w:rStyle w:val="Hyperlink"/>
          </w:rPr>
          <w:t>https://doi.org/10.1029/2020WR027794</w:t>
        </w:r>
      </w:hyperlink>
    </w:p>
    <w:p w14:paraId="37F7731A" w14:textId="77777777" w:rsidR="00D15F4C" w:rsidRDefault="00293E69">
      <w:pPr>
        <w:pStyle w:val="Bibliography"/>
      </w:pPr>
      <w:bookmarkStart w:id="550" w:name="ref-katulStructureFunctionModel2018"/>
      <w:bookmarkEnd w:id="549"/>
      <w:r>
        <w:t xml:space="preserve">Katul, G., Mammarella, I., Grönholm, T., &amp; Vesala, T. (2018). A Structure Function Model Recovers the Many Formulations for Air-Water Gas Transfer Velocity. </w:t>
      </w:r>
      <w:r>
        <w:rPr>
          <w:i/>
          <w:iCs/>
        </w:rPr>
        <w:t>Water Resources Research</w:t>
      </w:r>
      <w:r>
        <w:t xml:space="preserve">, </w:t>
      </w:r>
      <w:r>
        <w:rPr>
          <w:i/>
          <w:iCs/>
        </w:rPr>
        <w:t>54</w:t>
      </w:r>
      <w:r>
        <w:t xml:space="preserve">(9), 5905–5920. </w:t>
      </w:r>
      <w:hyperlink r:id="rId62">
        <w:r>
          <w:rPr>
            <w:rStyle w:val="Hyperlink"/>
          </w:rPr>
          <w:t>https://doi.org/10.1029/2018WR022731</w:t>
        </w:r>
      </w:hyperlink>
    </w:p>
    <w:p w14:paraId="37F7731B" w14:textId="77777777" w:rsidR="00D15F4C" w:rsidRDefault="00293E69">
      <w:pPr>
        <w:pStyle w:val="Bibliography"/>
      </w:pPr>
      <w:bookmarkStart w:id="551" w:name="ref-knobenTechnicalNoteInherent2019"/>
      <w:bookmarkEnd w:id="550"/>
      <w:r>
        <w:t xml:space="preserve">Knoben, W. J. M., Freer, J. E., &amp; Woods, R. A. (2019). Technical note: Inherent benchmark or not? Comparing Nash and Kling efficiency scores. </w:t>
      </w:r>
      <w:r>
        <w:rPr>
          <w:i/>
          <w:iCs/>
        </w:rPr>
        <w:t>Hydrology and Earth System Sciences</w:t>
      </w:r>
      <w:r>
        <w:t xml:space="preserve">, </w:t>
      </w:r>
      <w:r>
        <w:rPr>
          <w:i/>
          <w:iCs/>
        </w:rPr>
        <w:t>23</w:t>
      </w:r>
      <w:r>
        <w:t xml:space="preserve">(10), 4323–4331. </w:t>
      </w:r>
      <w:hyperlink r:id="rId63">
        <w:r>
          <w:rPr>
            <w:rStyle w:val="Hyperlink"/>
          </w:rPr>
          <w:t>https://doi.org/10.5194/hess-23-4323-2019</w:t>
        </w:r>
      </w:hyperlink>
    </w:p>
    <w:p w14:paraId="37F7731C" w14:textId="77777777" w:rsidR="00D15F4C" w:rsidRDefault="00293E69">
      <w:pPr>
        <w:pStyle w:val="Bibliography"/>
      </w:pPr>
      <w:bookmarkStart w:id="552" w:name="ref-lamontEddyCellModel1970"/>
      <w:bookmarkEnd w:id="551"/>
      <w:r>
        <w:t xml:space="preserve">Lamont, J. C., &amp; Scott, D. S. (1970). An Eddy Cell Model of Mass Transfer into the Surface of a Turbulent Liquid. </w:t>
      </w:r>
      <w:r>
        <w:rPr>
          <w:i/>
          <w:iCs/>
        </w:rPr>
        <w:t>AIChE Journal</w:t>
      </w:r>
      <w:r>
        <w:t xml:space="preserve">, </w:t>
      </w:r>
      <w:r>
        <w:rPr>
          <w:i/>
          <w:iCs/>
        </w:rPr>
        <w:t>16</w:t>
      </w:r>
      <w:r>
        <w:t>(4), 513–519.</w:t>
      </w:r>
    </w:p>
    <w:p w14:paraId="37F7731D" w14:textId="77777777" w:rsidR="00D15F4C" w:rsidRDefault="00293E69">
      <w:pPr>
        <w:pStyle w:val="Bibliography"/>
      </w:pPr>
      <w:bookmarkStart w:id="553" w:name="ref-larnierRiverDischargeBathymetry2020a"/>
      <w:bookmarkEnd w:id="552"/>
      <w:r>
        <w:lastRenderedPageBreak/>
        <w:t xml:space="preserve">Larnier, K., Monnier, J., Garambois, P.-A.,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64">
        <w:r>
          <w:rPr>
            <w:rStyle w:val="Hyperlink"/>
          </w:rPr>
          <w:t>https://doi.org/10.1080/17415977.2020.1803858</w:t>
        </w:r>
      </w:hyperlink>
    </w:p>
    <w:p w14:paraId="37F7731E" w14:textId="77777777" w:rsidR="00D15F4C" w:rsidRDefault="00293E69">
      <w:pPr>
        <w:pStyle w:val="Bibliography"/>
      </w:pPr>
      <w:bookmarkStart w:id="554" w:name="ref-lauerwaldSpatialPatternsCO22015"/>
      <w:bookmarkEnd w:id="553"/>
      <w:r>
        <w:t xml:space="preserve">Lauerwald, R., Laruelle, G. G., Hartmann, J., Ciais, P., &amp; Regnier, P. A. G. (2015). Spatial patterns in CO2 evasion from the global river network. </w:t>
      </w:r>
      <w:r>
        <w:rPr>
          <w:i/>
          <w:iCs/>
        </w:rPr>
        <w:t>Global Biogeochemical Cycles</w:t>
      </w:r>
      <w:r>
        <w:t xml:space="preserve">, </w:t>
      </w:r>
      <w:r>
        <w:rPr>
          <w:i/>
          <w:iCs/>
        </w:rPr>
        <w:t>29</w:t>
      </w:r>
      <w:r>
        <w:t xml:space="preserve">(5), 534–554. </w:t>
      </w:r>
      <w:hyperlink r:id="rId65">
        <w:r>
          <w:rPr>
            <w:rStyle w:val="Hyperlink"/>
          </w:rPr>
          <w:t>https://doi.org/10.1002/2014GB004941</w:t>
        </w:r>
      </w:hyperlink>
    </w:p>
    <w:p w14:paraId="37F7731F" w14:textId="77777777" w:rsidR="00D15F4C" w:rsidRDefault="00293E69">
      <w:pPr>
        <w:pStyle w:val="Bibliography"/>
      </w:pPr>
      <w:bookmarkStart w:id="555" w:name="ref-leopoldHydraulicGeometryStream1953"/>
      <w:bookmarkEnd w:id="554"/>
      <w:r>
        <w:t xml:space="preserve">Leopold, L. B., &amp; Maddock, T. (1953). </w:t>
      </w:r>
      <w:r>
        <w:rPr>
          <w:i/>
          <w:iCs/>
        </w:rPr>
        <w:t>The Hydraulic Geometry of Stream Channels and Some Physiographic Implications</w:t>
      </w:r>
      <w:r>
        <w:t>. U.S. Government Printing Office.</w:t>
      </w:r>
    </w:p>
    <w:p w14:paraId="37F77320" w14:textId="77777777" w:rsidR="00D15F4C" w:rsidRDefault="00293E69">
      <w:pPr>
        <w:pStyle w:val="Bibliography"/>
      </w:pPr>
      <w:bookmarkStart w:id="556" w:name="ref-liuHydrologicControlsPCO22018a"/>
      <w:bookmarkEnd w:id="555"/>
      <w:r>
        <w:t xml:space="preserve">Liu, S., &amp; Raymond, P. A. (2018). Hydrologic controls on pCO2 and CO2 efflux in US streams and rivers. </w:t>
      </w:r>
      <w:r>
        <w:rPr>
          <w:i/>
          <w:iCs/>
        </w:rPr>
        <w:t>Limnology and Oceanography Letters</w:t>
      </w:r>
      <w:r>
        <w:t xml:space="preserve">, </w:t>
      </w:r>
      <w:r>
        <w:rPr>
          <w:i/>
          <w:iCs/>
        </w:rPr>
        <w:t>3</w:t>
      </w:r>
      <w:r>
        <w:t xml:space="preserve">(6), 428–435. </w:t>
      </w:r>
      <w:hyperlink r:id="rId66">
        <w:r>
          <w:rPr>
            <w:rStyle w:val="Hyperlink"/>
          </w:rPr>
          <w:t>https://doi.org/10.1002/lol2.10095</w:t>
        </w:r>
      </w:hyperlink>
    </w:p>
    <w:p w14:paraId="37F77321" w14:textId="77777777" w:rsidR="00D15F4C" w:rsidRDefault="00293E69">
      <w:pPr>
        <w:pStyle w:val="Bibliography"/>
      </w:pPr>
      <w:bookmarkStart w:id="557" w:name="ref-lorkeUnifiedScalingRelation2006"/>
      <w:bookmarkEnd w:id="556"/>
      <w:r>
        <w:t xml:space="preserve">Lorke, A., &amp; Peeters, F. (2006). Toward a Unified Scaling Relation for Interfacial Fluxes. </w:t>
      </w:r>
      <w:r>
        <w:rPr>
          <w:i/>
          <w:iCs/>
        </w:rPr>
        <w:t>Journal of Physical Oceanography</w:t>
      </w:r>
      <w:r>
        <w:t xml:space="preserve">, </w:t>
      </w:r>
      <w:r>
        <w:rPr>
          <w:i/>
          <w:iCs/>
        </w:rPr>
        <w:t>36</w:t>
      </w:r>
      <w:r>
        <w:t xml:space="preserve">(5), 955–961. </w:t>
      </w:r>
      <w:hyperlink r:id="rId67">
        <w:r>
          <w:rPr>
            <w:rStyle w:val="Hyperlink"/>
          </w:rPr>
          <w:t>https://doi.org/10.1175/JPO2903.1</w:t>
        </w:r>
      </w:hyperlink>
    </w:p>
    <w:p w14:paraId="37F77322" w14:textId="77777777" w:rsidR="00D15F4C" w:rsidRDefault="00293E69">
      <w:pPr>
        <w:pStyle w:val="Bibliography"/>
      </w:pPr>
      <w:bookmarkStart w:id="558" w:name="ref-moogAirWaterGasTransfer1999"/>
      <w:bookmarkEnd w:id="557"/>
      <w:r>
        <w:t xml:space="preserve">Moog, D. B., &amp; Jirka, G. H. (1999a). Air-Water Gas Transfer in Uniform Channel Flow. </w:t>
      </w:r>
      <w:r>
        <w:rPr>
          <w:i/>
          <w:iCs/>
        </w:rPr>
        <w:t>Journal of Hydraulic Engineering</w:t>
      </w:r>
      <w:r>
        <w:t xml:space="preserve">, </w:t>
      </w:r>
      <w:r>
        <w:rPr>
          <w:i/>
          <w:iCs/>
        </w:rPr>
        <w:t>125</w:t>
      </w:r>
      <w:r>
        <w:t xml:space="preserve">(1), 3–10. </w:t>
      </w:r>
      <w:hyperlink r:id="rId68">
        <w:r>
          <w:rPr>
            <w:rStyle w:val="Hyperlink"/>
          </w:rPr>
          <w:t>https://doi.org/10.1061/(ASCE)0733-9429(1999)125:1(3)</w:t>
        </w:r>
      </w:hyperlink>
    </w:p>
    <w:p w14:paraId="37F77323" w14:textId="77777777" w:rsidR="00D15F4C" w:rsidRDefault="00293E69">
      <w:pPr>
        <w:pStyle w:val="Bibliography"/>
      </w:pPr>
      <w:bookmarkStart w:id="559" w:name="ref-moogStreamReaerationNonuniform1999"/>
      <w:bookmarkEnd w:id="558"/>
      <w:r>
        <w:t xml:space="preserve">Moog, D. B., &amp; Jirka, G. H. (1999b). Stream Reaeration in Nonuniform Flow: Macroroughness Enhancement. </w:t>
      </w:r>
      <w:r>
        <w:rPr>
          <w:i/>
          <w:iCs/>
        </w:rPr>
        <w:t>Journal of Hydraulic Engineering</w:t>
      </w:r>
      <w:r>
        <w:t xml:space="preserve">, </w:t>
      </w:r>
      <w:r>
        <w:rPr>
          <w:i/>
          <w:iCs/>
        </w:rPr>
        <w:t>125</w:t>
      </w:r>
      <w:r>
        <w:t>(1), 6.</w:t>
      </w:r>
    </w:p>
    <w:p w14:paraId="37F77324" w14:textId="77777777" w:rsidR="00D15F4C" w:rsidRDefault="00293E69">
      <w:pPr>
        <w:pStyle w:val="Bibliography"/>
      </w:pPr>
      <w:bookmarkStart w:id="560" w:name="ref-nezuTurbulenceOpenChannel1993"/>
      <w:bookmarkEnd w:id="559"/>
      <w:r>
        <w:t xml:space="preserve">Nezu, I., &amp; Nakagawa, H. (1993). </w:t>
      </w:r>
      <w:r>
        <w:rPr>
          <w:i/>
          <w:iCs/>
        </w:rPr>
        <w:t>Turbulence in Open Channel Flows</w:t>
      </w:r>
      <w:r>
        <w:t>. A.A. Balkema.</w:t>
      </w:r>
    </w:p>
    <w:p w14:paraId="37F77325" w14:textId="77777777" w:rsidR="00D15F4C" w:rsidRDefault="00293E69">
      <w:pPr>
        <w:pStyle w:val="Bibliography"/>
      </w:pPr>
      <w:bookmarkStart w:id="561" w:name="Xf0d7134c4429b54eb59e67421c7f58b95f7f684"/>
      <w:bookmarkEnd w:id="560"/>
      <w:r>
        <w:lastRenderedPageBreak/>
        <w:t xml:space="preserve">Oubanas, H., Gejadze, I., Malaterre, P.-O., Durand, M., Wei, R., Frasson, R. P. M., &amp; Domeneghetti, A. (2018). Discharge Estimation in Ungauged Basins Through Variational Data Assimilation: The Potential of the SWOT Mission. </w:t>
      </w:r>
      <w:r>
        <w:rPr>
          <w:i/>
          <w:iCs/>
        </w:rPr>
        <w:t>Water Resources Research</w:t>
      </w:r>
      <w:r>
        <w:t xml:space="preserve">, </w:t>
      </w:r>
      <w:r>
        <w:rPr>
          <w:i/>
          <w:iCs/>
        </w:rPr>
        <w:t>54</w:t>
      </w:r>
      <w:r>
        <w:t xml:space="preserve">(3), 2405–2423. </w:t>
      </w:r>
      <w:hyperlink r:id="rId69">
        <w:r>
          <w:rPr>
            <w:rStyle w:val="Hyperlink"/>
          </w:rPr>
          <w:t>https://doi.org/10.1002/2017WR021735</w:t>
        </w:r>
      </w:hyperlink>
    </w:p>
    <w:p w14:paraId="37F77326" w14:textId="77777777" w:rsidR="00D15F4C" w:rsidRDefault="00293E69">
      <w:pPr>
        <w:pStyle w:val="Bibliography"/>
      </w:pPr>
      <w:bookmarkStart w:id="562" w:name="ref-owensReaerationStudiesStreams1964"/>
      <w:bookmarkEnd w:id="561"/>
      <w:r>
        <w:t xml:space="preserve">Owens, M., Edwards, R. W., &amp; Gibbs, J. W. (1964). Some reaeration studies in streams. </w:t>
      </w:r>
      <w:r>
        <w:rPr>
          <w:i/>
          <w:iCs/>
        </w:rPr>
        <w:t>Inter. J. Air Water Poll.</w:t>
      </w:r>
      <w:r>
        <w:t xml:space="preserve">, </w:t>
      </w:r>
      <w:r>
        <w:rPr>
          <w:i/>
          <w:iCs/>
        </w:rPr>
        <w:t>8</w:t>
      </w:r>
      <w:r>
        <w:t>, 469–486.</w:t>
      </w:r>
    </w:p>
    <w:p w14:paraId="37F77327" w14:textId="77777777" w:rsidR="00D15F4C" w:rsidRDefault="00293E69">
      <w:pPr>
        <w:pStyle w:val="Bibliography"/>
      </w:pPr>
      <w:bookmarkStart w:id="563" w:name="ref-panLargePersistentCarbon2011"/>
      <w:bookmarkEnd w:id="562"/>
      <w:r>
        <w:t xml:space="preserve">Pan, Y., Birdsey, R. A., Fang, J., Houghton, R., Kauppi, P. E., Kurz, W. A., et al. (2011). A Large and Persistent Carbon Sink in the World’s Forests. </w:t>
      </w:r>
      <w:r>
        <w:rPr>
          <w:i/>
          <w:iCs/>
        </w:rPr>
        <w:t>Science</w:t>
      </w:r>
      <w:r>
        <w:t xml:space="preserve">, </w:t>
      </w:r>
      <w:r>
        <w:rPr>
          <w:i/>
          <w:iCs/>
        </w:rPr>
        <w:t>333</w:t>
      </w:r>
      <w:r>
        <w:t xml:space="preserve">(6045), 988–993. </w:t>
      </w:r>
      <w:hyperlink r:id="rId70">
        <w:r>
          <w:rPr>
            <w:rStyle w:val="Hyperlink"/>
          </w:rPr>
          <w:t>https://doi.org/10.1126/science.1201609</w:t>
        </w:r>
      </w:hyperlink>
    </w:p>
    <w:p w14:paraId="37F77328" w14:textId="77777777" w:rsidR="00D15F4C" w:rsidRDefault="00293E69">
      <w:pPr>
        <w:pStyle w:val="Bibliography"/>
      </w:pPr>
      <w:bookmarkStart w:id="564" w:name="ref-peterScalesDriversTemporal2014"/>
      <w:bookmarkEnd w:id="563"/>
      <w:r>
        <w:t xml:space="preserve">Peter, H., Singer, G. A., Preiler, C., Chifflard, P., Steniczka, G., &amp; Battin, T. J. (2014). Scales and drivers of temporal pCO2 dynamics in an Alpine stream. </w:t>
      </w:r>
      <w:r>
        <w:rPr>
          <w:i/>
          <w:iCs/>
        </w:rPr>
        <w:t>Journal of Geophysical Research: Biogeosciences</w:t>
      </w:r>
      <w:r>
        <w:t xml:space="preserve">, </w:t>
      </w:r>
      <w:r>
        <w:rPr>
          <w:i/>
          <w:iCs/>
        </w:rPr>
        <w:t>119</w:t>
      </w:r>
      <w:r>
        <w:t xml:space="preserve">(6), 1078–1091. </w:t>
      </w:r>
      <w:hyperlink r:id="rId71">
        <w:r>
          <w:rPr>
            <w:rStyle w:val="Hyperlink"/>
          </w:rPr>
          <w:t>https://doi.org/10.1002/2013JG002552</w:t>
        </w:r>
      </w:hyperlink>
    </w:p>
    <w:p w14:paraId="37F77329" w14:textId="77777777" w:rsidR="00D15F4C" w:rsidRDefault="00293E69">
      <w:pPr>
        <w:pStyle w:val="Bibliography"/>
      </w:pPr>
      <w:bookmarkStart w:id="565" w:name="ref-plateReaerationOpenChannel1984"/>
      <w:bookmarkEnd w:id="564"/>
      <w:r>
        <w:t xml:space="preserve">Plate, E. J., &amp; Friedrich, R. (1984). Reaeration of Open Channel Flow. In W. Brutsaert &amp; G. H. Jirka (Eds.), </w:t>
      </w:r>
      <w:r>
        <w:rPr>
          <w:i/>
          <w:iCs/>
        </w:rPr>
        <w:t>Gas Transfer at Water Surfaces</w:t>
      </w:r>
      <w:r>
        <w:t xml:space="preserve"> (pp. 333–346). Dordrecht: Springer Netherlands. </w:t>
      </w:r>
      <w:hyperlink r:id="rId72">
        <w:r>
          <w:rPr>
            <w:rStyle w:val="Hyperlink"/>
          </w:rPr>
          <w:t>https://doi.org/10.1007/978-94-017-1660-4_31</w:t>
        </w:r>
      </w:hyperlink>
    </w:p>
    <w:p w14:paraId="37F7732A" w14:textId="77777777" w:rsidR="00D15F4C" w:rsidRDefault="00293E69">
      <w:pPr>
        <w:pStyle w:val="Bibliography"/>
      </w:pPr>
      <w:bookmarkStart w:id="566" w:name="ref-ranDynamicsRiverineCO22017"/>
      <w:bookmarkEnd w:id="565"/>
      <w:r>
        <w:t xml:space="preserve">Ran, L., Lu, X. X., &amp; Liu, S. (2017). Dynamics of riverine CO2 in the Yangtze River fluvial network and their implications for carbon evasion. </w:t>
      </w:r>
      <w:r>
        <w:rPr>
          <w:i/>
          <w:iCs/>
        </w:rPr>
        <w:t>Biogeosciences</w:t>
      </w:r>
      <w:r>
        <w:t xml:space="preserve">, </w:t>
      </w:r>
      <w:r>
        <w:rPr>
          <w:i/>
          <w:iCs/>
        </w:rPr>
        <w:t>14</w:t>
      </w:r>
      <w:r>
        <w:t>, 2183–2198.</w:t>
      </w:r>
    </w:p>
    <w:p w14:paraId="37F7732B" w14:textId="77777777" w:rsidR="00D15F4C" w:rsidRDefault="00293E69">
      <w:pPr>
        <w:pStyle w:val="Bibliography"/>
      </w:pPr>
      <w:bookmarkStart w:id="567" w:name="ref-raymondGasExchangeRivers2001a"/>
      <w:bookmarkEnd w:id="566"/>
      <w:r>
        <w:t xml:space="preserve">Raymond, P. A., &amp; Cole, J. J. (2001). Gas Exchange in Rivers and Estuaries: Choosing a Gas Transfer Velocity. </w:t>
      </w:r>
      <w:r>
        <w:rPr>
          <w:i/>
          <w:iCs/>
        </w:rPr>
        <w:t>Estuaries</w:t>
      </w:r>
      <w:r>
        <w:t xml:space="preserve">, </w:t>
      </w:r>
      <w:r>
        <w:rPr>
          <w:i/>
          <w:iCs/>
        </w:rPr>
        <w:t>24</w:t>
      </w:r>
      <w:r>
        <w:t xml:space="preserve">(2), 312–317. </w:t>
      </w:r>
      <w:hyperlink r:id="rId73">
        <w:r>
          <w:rPr>
            <w:rStyle w:val="Hyperlink"/>
          </w:rPr>
          <w:t>https://doi.org/10.2307/1352954</w:t>
        </w:r>
      </w:hyperlink>
    </w:p>
    <w:p w14:paraId="37F7732C" w14:textId="77777777" w:rsidR="00D15F4C" w:rsidRDefault="00293E69">
      <w:pPr>
        <w:pStyle w:val="Bibliography"/>
      </w:pPr>
      <w:bookmarkStart w:id="568" w:name="ref-raymondAtmosphericCO2Evasion2000"/>
      <w:bookmarkEnd w:id="567"/>
      <w:r>
        <w:lastRenderedPageBreak/>
        <w:t xml:space="preserve">Raymond, P. A., Bauer, J. E., &amp; Cole, J. J. (2000). Atmospheric CO2 evasion, dissolved inorganic carbon production, and net heterotrophy in the York River estuary. </w:t>
      </w:r>
      <w:r>
        <w:rPr>
          <w:i/>
          <w:iCs/>
        </w:rPr>
        <w:t>Limnology and Oceanography</w:t>
      </w:r>
      <w:r>
        <w:t xml:space="preserve">, </w:t>
      </w:r>
      <w:r>
        <w:rPr>
          <w:i/>
          <w:iCs/>
        </w:rPr>
        <w:t>45</w:t>
      </w:r>
      <w:r>
        <w:t xml:space="preserve">(8), 1707–1717. </w:t>
      </w:r>
      <w:hyperlink r:id="rId74">
        <w:r>
          <w:rPr>
            <w:rStyle w:val="Hyperlink"/>
          </w:rPr>
          <w:t>https://doi.org/10.4319/lo.2000.45.8.1707</w:t>
        </w:r>
      </w:hyperlink>
    </w:p>
    <w:p w14:paraId="37F7732D" w14:textId="77777777" w:rsidR="00D15F4C" w:rsidRDefault="00293E69">
      <w:pPr>
        <w:pStyle w:val="Bibliography"/>
      </w:pPr>
      <w:bookmarkStart w:id="569" w:name="ref-raymondScalingGasTransfer2012"/>
      <w:bookmarkEnd w:id="568"/>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75">
        <w:r>
          <w:rPr>
            <w:rStyle w:val="Hyperlink"/>
          </w:rPr>
          <w:t>https://doi.org/10.1215/21573689-1597669@10.1002/(ISSN)1939-5590.MethaneVI</w:t>
        </w:r>
      </w:hyperlink>
    </w:p>
    <w:p w14:paraId="37F7732E" w14:textId="77777777" w:rsidR="00D15F4C" w:rsidRDefault="00293E69">
      <w:pPr>
        <w:pStyle w:val="Bibliography"/>
      </w:pPr>
      <w:bookmarkStart w:id="570" w:name="ref-raymondGlobalCarbonDioxide2013"/>
      <w:bookmarkEnd w:id="569"/>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76">
        <w:r>
          <w:rPr>
            <w:rStyle w:val="Hyperlink"/>
          </w:rPr>
          <w:t>https://doi.org/10.1038/nature12760</w:t>
        </w:r>
      </w:hyperlink>
    </w:p>
    <w:p w14:paraId="37F7732F" w14:textId="77777777" w:rsidR="00D15F4C" w:rsidRDefault="00293E69">
      <w:pPr>
        <w:pStyle w:val="Bibliography"/>
      </w:pPr>
      <w:bookmarkStart w:id="571" w:name="X27ee59fd84b56f65b1a00ff8e0bb92ac4d169b9"/>
      <w:bookmarkEnd w:id="570"/>
      <w:r>
        <w:t xml:space="preserve">Rocher-Ros, G., Sponseller, R. A., Lidberg, W., Mörth, C.-M., &amp; Giesler, R. (2019). Landscape process domains drive patterns of CO2 evasion from river networks. </w:t>
      </w:r>
      <w:r>
        <w:rPr>
          <w:i/>
          <w:iCs/>
        </w:rPr>
        <w:t>Limnology and Oceanography Letters</w:t>
      </w:r>
      <w:r>
        <w:t xml:space="preserve">, </w:t>
      </w:r>
      <w:r>
        <w:rPr>
          <w:i/>
          <w:iCs/>
        </w:rPr>
        <w:t>4</w:t>
      </w:r>
      <w:r>
        <w:t xml:space="preserve">(4), 87–95. </w:t>
      </w:r>
      <w:hyperlink r:id="rId77">
        <w:r>
          <w:rPr>
            <w:rStyle w:val="Hyperlink"/>
          </w:rPr>
          <w:t>https://doi.org/10.1002/lol2.10108</w:t>
        </w:r>
      </w:hyperlink>
    </w:p>
    <w:p w14:paraId="37F77330" w14:textId="77777777" w:rsidR="00D15F4C" w:rsidRDefault="00293E69">
      <w:pPr>
        <w:pStyle w:val="Bibliography"/>
      </w:pPr>
      <w:bookmarkStart w:id="572" w:name="X9d24b65e3a1bed3e3aaab2ae38d369a2c8c4e36"/>
      <w:bookmarkEnd w:id="571"/>
      <w:r>
        <w:t xml:space="preserve">Saccardi, B., &amp; Winnick, M. (2021). Improving Predictions of Stream CO2 Concentrations and Fluxes Using a Stream Network Model: A Case Study in the East River Watershed, CO, USA. </w:t>
      </w:r>
      <w:r>
        <w:rPr>
          <w:i/>
          <w:iCs/>
        </w:rPr>
        <w:t>Global Biogeochemical Cycles</w:t>
      </w:r>
      <w:r>
        <w:t xml:space="preserve">, </w:t>
      </w:r>
      <w:r>
        <w:rPr>
          <w:i/>
          <w:iCs/>
        </w:rPr>
        <w:t>35</w:t>
      </w:r>
      <w:r>
        <w:t xml:space="preserve">(12), e2021GB006972. </w:t>
      </w:r>
      <w:hyperlink r:id="rId78">
        <w:r>
          <w:rPr>
            <w:rStyle w:val="Hyperlink"/>
          </w:rPr>
          <w:t>https://doi.org/10.1029/2021GB006972</w:t>
        </w:r>
      </w:hyperlink>
    </w:p>
    <w:p w14:paraId="37F77331" w14:textId="77777777" w:rsidR="00D15F4C" w:rsidRDefault="00293E69">
      <w:pPr>
        <w:pStyle w:val="Bibliography"/>
      </w:pPr>
      <w:bookmarkStart w:id="573" w:name="ref-sand-jensenCO2DynamicsDanish2012"/>
      <w:bookmarkEnd w:id="572"/>
      <w:r>
        <w:t xml:space="preserve">Sand-Jensen, K., &amp; Staehr, P. A. (2012). CO2 dynamics along Danish lowland streams: Waterair gradients, piston velocities and evasion rates. </w:t>
      </w:r>
      <w:r>
        <w:rPr>
          <w:i/>
          <w:iCs/>
        </w:rPr>
        <w:t>Biogeochemistry</w:t>
      </w:r>
      <w:r>
        <w:t xml:space="preserve">, </w:t>
      </w:r>
      <w:r>
        <w:rPr>
          <w:i/>
          <w:iCs/>
        </w:rPr>
        <w:t>111</w:t>
      </w:r>
      <w:r>
        <w:t xml:space="preserve">(1), 615–628. </w:t>
      </w:r>
      <w:hyperlink r:id="rId79">
        <w:r>
          <w:rPr>
            <w:rStyle w:val="Hyperlink"/>
          </w:rPr>
          <w:t>https://doi.org/10.1007/s10533-011-9696-6</w:t>
        </w:r>
      </w:hyperlink>
    </w:p>
    <w:p w14:paraId="37F77332" w14:textId="77777777" w:rsidR="00D15F4C" w:rsidRDefault="00293E69">
      <w:pPr>
        <w:pStyle w:val="Bibliography"/>
      </w:pPr>
      <w:bookmarkStart w:id="574" w:name="ref-talkeTurbulentKineticEnergy2013"/>
      <w:bookmarkEnd w:id="573"/>
      <w:r>
        <w:lastRenderedPageBreak/>
        <w:t xml:space="preserve">Talke, S. A., Horner-Devine, A. R., Chickadel, C. C., &amp; Jessup, A. T. (2013). Turbulent kinetic energy and coherent structures in a tidal river. </w:t>
      </w:r>
      <w:r>
        <w:rPr>
          <w:i/>
          <w:iCs/>
        </w:rPr>
        <w:t>Journal of Geophysical Research: Oceans</w:t>
      </w:r>
      <w:r>
        <w:t xml:space="preserve">, </w:t>
      </w:r>
      <w:r>
        <w:rPr>
          <w:i/>
          <w:iCs/>
        </w:rPr>
        <w:t>118</w:t>
      </w:r>
      <w:r>
        <w:t xml:space="preserve">(12), 6965–6981. </w:t>
      </w:r>
      <w:hyperlink r:id="rId80">
        <w:r>
          <w:rPr>
            <w:rStyle w:val="Hyperlink"/>
          </w:rPr>
          <w:t>https://doi.org/10.1002/2012JC008103</w:t>
        </w:r>
      </w:hyperlink>
    </w:p>
    <w:p w14:paraId="37F77333" w14:textId="77777777" w:rsidR="00D15F4C" w:rsidRDefault="00293E69">
      <w:pPr>
        <w:pStyle w:val="Bibliography"/>
      </w:pPr>
      <w:bookmarkStart w:id="575" w:name="ref-tokoroHighGastransferVelocity2008"/>
      <w:bookmarkEnd w:id="574"/>
      <w:r>
        <w:t xml:space="preserve">Tokoro, T., Kayanne, H., Watanabe, A., Nadaoka,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81">
        <w:r>
          <w:rPr>
            <w:rStyle w:val="Hyperlink"/>
          </w:rPr>
          <w:t>https://doi.org/10.1029/2007JC004528</w:t>
        </w:r>
      </w:hyperlink>
    </w:p>
    <w:p w14:paraId="37F77334" w14:textId="77777777" w:rsidR="00D15F4C" w:rsidRDefault="00293E69">
      <w:pPr>
        <w:pStyle w:val="Bibliography"/>
      </w:pPr>
      <w:bookmarkStart w:id="576" w:name="ref-tuozzoloEstimatingRiverDischarge2019"/>
      <w:bookmarkEnd w:id="575"/>
      <w:r>
        <w:t xml:space="preserve">Tuozzolo, S., Lind,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82">
        <w:r>
          <w:rPr>
            <w:rStyle w:val="Hyperlink"/>
          </w:rPr>
          <w:t>https://doi.org/10.1029/2018GL080771</w:t>
        </w:r>
      </w:hyperlink>
    </w:p>
    <w:p w14:paraId="37F77335" w14:textId="77777777" w:rsidR="00D15F4C" w:rsidRDefault="00293E69">
      <w:pPr>
        <w:pStyle w:val="Bibliography"/>
      </w:pPr>
      <w:bookmarkStart w:id="577" w:name="ref-ulsethDistinctAirWater2019"/>
      <w:bookmarkEnd w:id="576"/>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83">
        <w:r>
          <w:rPr>
            <w:rStyle w:val="Hyperlink"/>
          </w:rPr>
          <w:t>https://doi.org/10.1038/s41561-019-0324-8</w:t>
        </w:r>
      </w:hyperlink>
    </w:p>
    <w:p w14:paraId="37F77336" w14:textId="77777777" w:rsidR="00D15F4C" w:rsidRDefault="00293E69">
      <w:pPr>
        <w:pStyle w:val="Bibliography"/>
      </w:pPr>
      <w:bookmarkStart w:id="578" w:name="Xf018031ac1968502e8c6e3c3ca9744200b7cb3d"/>
      <w:bookmarkEnd w:id="577"/>
      <w:r>
        <w:t xml:space="preserve">Vachon, D., Prairie, Y. T., &amp; Cole, J. J. (2010). The relationship between near-surface turbulence and gas transfer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84">
        <w:r>
          <w:rPr>
            <w:rStyle w:val="Hyperlink"/>
          </w:rPr>
          <w:t>https://doi.org/10.4319/lo.2010.55.4.1723</w:t>
        </w:r>
      </w:hyperlink>
    </w:p>
    <w:p w14:paraId="37F77337" w14:textId="77777777" w:rsidR="00D15F4C" w:rsidRDefault="00293E69">
      <w:pPr>
        <w:pStyle w:val="Bibliography"/>
      </w:pPr>
      <w:bookmarkStart w:id="579" w:name="X19bbff5009581955030fe4ea159830e4885d13d"/>
      <w:bookmarkEnd w:id="578"/>
      <w:r>
        <w:t xml:space="preserve">Wallin, M. B., Öquist, M. G., Buffam, I., Billett, M. F., Nisell, J., &amp; Bishop, K. H. (2011). Spatiotemporal variability of the gas transfer coefficient (KCO2) in boreal streams: Implications </w:t>
      </w:r>
      <w:r>
        <w:lastRenderedPageBreak/>
        <w:t xml:space="preserve">for large scale estimates of CO2 evasion. </w:t>
      </w:r>
      <w:r>
        <w:rPr>
          <w:i/>
          <w:iCs/>
        </w:rPr>
        <w:t>Global Biogeochemical Cycles</w:t>
      </w:r>
      <w:r>
        <w:t xml:space="preserve">, </w:t>
      </w:r>
      <w:r>
        <w:rPr>
          <w:i/>
          <w:iCs/>
        </w:rPr>
        <w:t>25</w:t>
      </w:r>
      <w:r>
        <w:t xml:space="preserve">(3). </w:t>
      </w:r>
      <w:hyperlink r:id="rId85">
        <w:r>
          <w:rPr>
            <w:rStyle w:val="Hyperlink"/>
          </w:rPr>
          <w:t>https://doi.org/10.1029/2010GB003975</w:t>
        </w:r>
      </w:hyperlink>
    </w:p>
    <w:p w14:paraId="37F77338" w14:textId="77777777" w:rsidR="00D15F4C" w:rsidRDefault="00293E69">
      <w:pPr>
        <w:pStyle w:val="Bibliography"/>
      </w:pPr>
      <w:bookmarkStart w:id="580" w:name="ref-wangPhysicallyBasedScaling2021"/>
      <w:bookmarkEnd w:id="579"/>
      <w:r>
        <w:t xml:space="preserve">Wang, J., Bombardelli, F. A., &amp; Dong, X. (2021). Physically Based Scaling Models to Predict Gas Transfer Velocity in Streams and Rivers. </w:t>
      </w:r>
      <w:r>
        <w:rPr>
          <w:i/>
          <w:iCs/>
        </w:rPr>
        <w:t>Water Resources Research</w:t>
      </w:r>
      <w:r>
        <w:t xml:space="preserve">, </w:t>
      </w:r>
      <w:r>
        <w:rPr>
          <w:i/>
          <w:iCs/>
        </w:rPr>
        <w:t>57</w:t>
      </w:r>
      <w:r>
        <w:t xml:space="preserve">(3), e2020WR028757. </w:t>
      </w:r>
      <w:hyperlink r:id="rId86">
        <w:r>
          <w:rPr>
            <w:rStyle w:val="Hyperlink"/>
          </w:rPr>
          <w:t>https://doi.org/10.1029/2020WR028757</w:t>
        </w:r>
      </w:hyperlink>
    </w:p>
    <w:p w14:paraId="37F77339" w14:textId="77777777" w:rsidR="00D15F4C" w:rsidRDefault="00293E69">
      <w:pPr>
        <w:pStyle w:val="Bibliography"/>
      </w:pPr>
      <w:bookmarkStart w:id="581" w:name="ref-zappaVariationSurfaceTurbulence2003"/>
      <w:bookmarkEnd w:id="580"/>
      <w:r>
        <w:t xml:space="preserve">Zappa, C. J., Raymond, P. A., Terray, E. A., &amp; McGillis, W. R. (2003). Variation in surface turbulence and the gas transfer velocity over a tidal cycle in a macro-tidal estuary. </w:t>
      </w:r>
      <w:r>
        <w:rPr>
          <w:i/>
          <w:iCs/>
        </w:rPr>
        <w:t>Estuaries</w:t>
      </w:r>
      <w:r>
        <w:t xml:space="preserve">, </w:t>
      </w:r>
      <w:r>
        <w:rPr>
          <w:i/>
          <w:iCs/>
        </w:rPr>
        <w:t>26</w:t>
      </w:r>
      <w:r>
        <w:t xml:space="preserve">(6), 1401–1415. </w:t>
      </w:r>
      <w:hyperlink r:id="rId87">
        <w:r>
          <w:rPr>
            <w:rStyle w:val="Hyperlink"/>
          </w:rPr>
          <w:t>https://doi.org/10.1007/BF02803649</w:t>
        </w:r>
      </w:hyperlink>
    </w:p>
    <w:p w14:paraId="37F7733A" w14:textId="77777777" w:rsidR="00D15F4C" w:rsidRDefault="00293E69">
      <w:pPr>
        <w:pStyle w:val="Bibliography"/>
      </w:pPr>
      <w:bookmarkStart w:id="582" w:name="Xeea10036bb7406a899d506648158b73655143f0"/>
      <w:bookmarkEnd w:id="581"/>
      <w:r>
        <w:t xml:space="preserve">Zappa, C. J., McGillis, W. R., Raymond, P. A., Edson, J. B., Hintsa, E. J., Zemmelink,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88">
        <w:r>
          <w:rPr>
            <w:rStyle w:val="Hyperlink"/>
          </w:rPr>
          <w:t>https://doi.org/10.1029/2006GL028790</w:t>
        </w:r>
      </w:hyperlink>
    </w:p>
    <w:p w14:paraId="37F7733B" w14:textId="77777777" w:rsidR="00D15F4C" w:rsidRDefault="00293E69">
      <w:pPr>
        <w:pStyle w:val="Bibliography"/>
      </w:pPr>
      <w:bookmarkStart w:id="583" w:name="ref-zhaoDependenceWhitecapCoverage2001"/>
      <w:bookmarkEnd w:id="582"/>
      <w:r>
        <w:t xml:space="preserve">Zhao, Dongliang, &amp; Toba, Y. (2001). Dependence of Whitecap Coverage on Wind and Wind-Wave Properties. </w:t>
      </w:r>
      <w:r>
        <w:rPr>
          <w:i/>
          <w:iCs/>
        </w:rPr>
        <w:t>Journal of Oceanography</w:t>
      </w:r>
      <w:r>
        <w:t xml:space="preserve">, </w:t>
      </w:r>
      <w:r>
        <w:rPr>
          <w:i/>
          <w:iCs/>
        </w:rPr>
        <w:t>57</w:t>
      </w:r>
      <w:r>
        <w:t xml:space="preserve">(5), 603–616. </w:t>
      </w:r>
      <w:hyperlink r:id="rId89">
        <w:r>
          <w:rPr>
            <w:rStyle w:val="Hyperlink"/>
          </w:rPr>
          <w:t>https://doi.org/10.1023/A:1021215904955</w:t>
        </w:r>
      </w:hyperlink>
    </w:p>
    <w:p w14:paraId="37F7733C" w14:textId="77777777" w:rsidR="00D15F4C" w:rsidRDefault="00293E69">
      <w:pPr>
        <w:pStyle w:val="Bibliography"/>
      </w:pPr>
      <w:bookmarkStart w:id="584" w:name="ref-zhaoEffectWindWaves2003"/>
      <w:bookmarkEnd w:id="583"/>
      <w:r>
        <w:t xml:space="preserve">Zhao, D., Toba, Y., Suzuki, Y., &amp; Komori, S. (2003). Effect of wind waves on air’sea gas exchange: Proposal of an overall CO2 transfer velocity formula as a function of breaking-wave parameter. </w:t>
      </w:r>
      <w:r>
        <w:rPr>
          <w:i/>
          <w:iCs/>
        </w:rPr>
        <w:t>Tellus B: Chemical and Physical Meteorology</w:t>
      </w:r>
      <w:r>
        <w:t xml:space="preserve">, </w:t>
      </w:r>
      <w:r>
        <w:rPr>
          <w:i/>
          <w:iCs/>
        </w:rPr>
        <w:t>55</w:t>
      </w:r>
      <w:r>
        <w:t xml:space="preserve">(2), 478–487. </w:t>
      </w:r>
      <w:hyperlink r:id="rId90">
        <w:r>
          <w:rPr>
            <w:rStyle w:val="Hyperlink"/>
          </w:rPr>
          <w:t>https://doi.org/10.3402/tellusb.v55i2.16747</w:t>
        </w:r>
      </w:hyperlink>
      <w:bookmarkEnd w:id="511"/>
      <w:bookmarkEnd w:id="513"/>
      <w:bookmarkEnd w:id="584"/>
    </w:p>
    <w:sectPr w:rsidR="00D15F4C" w:rsidSect="00EF1B30">
      <w:footerReference w:type="default" r:id="rId91"/>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lin Gleason" w:date="2022-02-01T08:30:00Z" w:initials="CG">
    <w:p w14:paraId="70773DFA" w14:textId="77777777" w:rsidR="006523E0" w:rsidRDefault="006523E0" w:rsidP="0033453C">
      <w:pPr>
        <w:pStyle w:val="CommentText"/>
        <w:jc w:val="left"/>
      </w:pPr>
      <w:r>
        <w:rPr>
          <w:rStyle w:val="CommentReference"/>
        </w:rPr>
        <w:annotationRef/>
      </w:r>
      <w:r>
        <w:t>splahsier</w:t>
      </w:r>
    </w:p>
  </w:comment>
  <w:comment w:id="1" w:author="Colin Gleason" w:date="2022-02-01T08:31:00Z" w:initials="CG">
    <w:p w14:paraId="4C9A8CD0" w14:textId="77777777" w:rsidR="006523E0" w:rsidRDefault="006523E0" w:rsidP="009123E1">
      <w:pPr>
        <w:pStyle w:val="CommentText"/>
        <w:jc w:val="left"/>
      </w:pPr>
      <w:r>
        <w:rPr>
          <w:rStyle w:val="CommentReference"/>
        </w:rPr>
        <w:annotationRef/>
      </w:r>
      <w:r>
        <w:t>Also more actvive</w:t>
      </w:r>
    </w:p>
  </w:comment>
  <w:comment w:id="10" w:author="Colin Gleason" w:date="2022-02-01T08:32:00Z" w:initials="CG">
    <w:p w14:paraId="3EB4C988" w14:textId="77777777" w:rsidR="006523E0" w:rsidRDefault="006523E0" w:rsidP="004F6188">
      <w:pPr>
        <w:pStyle w:val="CommentText"/>
        <w:jc w:val="left"/>
      </w:pPr>
      <w:r>
        <w:rPr>
          <w:rStyle w:val="CommentReference"/>
        </w:rPr>
        <w:annotationRef/>
      </w:r>
      <w:r>
        <w:t>Needs to match the 'without in situ' part above. It is true that it is remotely sensible, otherwise biker wouldn’t work, right?</w:t>
      </w:r>
    </w:p>
  </w:comment>
  <w:comment w:id="13" w:author="Colin Gleason" w:date="2022-02-01T08:33:00Z" w:initials="CG">
    <w:p w14:paraId="4DD2D34C" w14:textId="77777777" w:rsidR="006523E0" w:rsidRDefault="006523E0" w:rsidP="0031197E">
      <w:pPr>
        <w:pStyle w:val="CommentText"/>
        <w:jc w:val="left"/>
      </w:pPr>
      <w:r>
        <w:rPr>
          <w:rStyle w:val="CommentReference"/>
        </w:rPr>
        <w:annotationRef/>
      </w:r>
      <w:r>
        <w:t>Do we have a more impressive skill score that isn't r?</w:t>
      </w:r>
    </w:p>
  </w:comment>
  <w:comment w:id="25" w:author="Colin Gleason" w:date="2022-02-01T08:42:00Z" w:initials="CG">
    <w:p w14:paraId="07BD61BA" w14:textId="77777777" w:rsidR="00A54E14" w:rsidRDefault="00A54E14" w:rsidP="00A54E14">
      <w:pPr>
        <w:pStyle w:val="CommentText"/>
        <w:jc w:val="left"/>
      </w:pPr>
      <w:r>
        <w:rPr>
          <w:rStyle w:val="CommentReference"/>
        </w:rPr>
        <w:annotationRef/>
      </w:r>
      <w:r>
        <w:t>Can we put a del here? You took it out, but it would really help the reader connect line 75 and eq 2 with this statement. Otherwise it seems like a different thing (it does to me!)</w:t>
      </w:r>
    </w:p>
  </w:comment>
  <w:comment w:id="22" w:author="Colin Gleason" w:date="2022-02-01T08:47:00Z" w:initials="CG">
    <w:p w14:paraId="6853C809" w14:textId="77777777" w:rsidR="00A54E14" w:rsidRDefault="00A54E14" w:rsidP="00395136">
      <w:pPr>
        <w:pStyle w:val="CommentText"/>
        <w:jc w:val="left"/>
      </w:pPr>
      <w:r>
        <w:rPr>
          <w:rStyle w:val="CommentReference"/>
        </w:rPr>
        <w:annotationRef/>
      </w:r>
      <w:r>
        <w:t>I moved it here. Is this back where you had it originally? That would be classic</w:t>
      </w:r>
    </w:p>
  </w:comment>
  <w:comment w:id="23" w:author="Colin Gleason" w:date="2022-02-01T08:47:00Z" w:initials="CG">
    <w:p w14:paraId="00589920" w14:textId="77777777" w:rsidR="00A54E14" w:rsidRDefault="00A54E14" w:rsidP="007D2CB6">
      <w:pPr>
        <w:pStyle w:val="CommentText"/>
        <w:jc w:val="left"/>
      </w:pPr>
      <w:r>
        <w:rPr>
          <w:rStyle w:val="CommentReference"/>
        </w:rPr>
        <w:annotationRef/>
      </w:r>
      <w:r>
        <w:t>Note edits within the paragraph</w:t>
      </w:r>
    </w:p>
  </w:comment>
  <w:comment w:id="70" w:author="Colin Gleason" w:date="2022-02-01T08:38:00Z" w:initials="CG">
    <w:p w14:paraId="132FEBA5" w14:textId="61F7240F" w:rsidR="00DE5203" w:rsidRDefault="00DE5203" w:rsidP="001601FD">
      <w:pPr>
        <w:pStyle w:val="CommentText"/>
        <w:jc w:val="left"/>
      </w:pPr>
      <w:r>
        <w:rPr>
          <w:rStyle w:val="CommentReference"/>
        </w:rPr>
        <w:annotationRef/>
      </w:r>
      <w:r>
        <w:t>This seems like a review</w:t>
      </w:r>
    </w:p>
  </w:comment>
  <w:comment w:id="74" w:author="Colin Gleason" w:date="2022-02-01T08:39:00Z" w:initials="CG">
    <w:p w14:paraId="58698409" w14:textId="77777777" w:rsidR="00DE5203" w:rsidRDefault="00DE5203" w:rsidP="00294BE2">
      <w:pPr>
        <w:pStyle w:val="CommentText"/>
        <w:jc w:val="left"/>
      </w:pPr>
      <w:r>
        <w:rPr>
          <w:rStyle w:val="CommentReference"/>
        </w:rPr>
        <w:annotationRef/>
      </w:r>
      <w:r>
        <w:t>Over my head a bit. 'exclusively perturb' has lost me</w:t>
      </w:r>
    </w:p>
  </w:comment>
  <w:comment w:id="110" w:author="Colin Gleason" w:date="2022-02-01T08:48:00Z" w:initials="CG">
    <w:p w14:paraId="71C79BB7" w14:textId="77777777" w:rsidR="00A54E14" w:rsidRDefault="00A54E14" w:rsidP="00361B87">
      <w:pPr>
        <w:pStyle w:val="CommentText"/>
        <w:jc w:val="left"/>
      </w:pPr>
      <w:r>
        <w:rPr>
          <w:rStyle w:val="CommentReference"/>
        </w:rPr>
        <w:annotationRef/>
      </w:r>
      <w:r>
        <w:t>Specify. Not necessarily which models, but is this k scaling?</w:t>
      </w:r>
    </w:p>
  </w:comment>
  <w:comment w:id="111" w:author="Colin Gleason" w:date="2022-02-01T08:49:00Z" w:initials="CG">
    <w:p w14:paraId="09210E22" w14:textId="77777777" w:rsidR="00A54E14" w:rsidRDefault="00A54E14" w:rsidP="0086624B">
      <w:pPr>
        <w:pStyle w:val="CommentText"/>
        <w:jc w:val="left"/>
      </w:pPr>
      <w:r>
        <w:rPr>
          <w:rStyle w:val="CommentReference"/>
        </w:rPr>
        <w:annotationRef/>
      </w:r>
      <w:r>
        <w:t>It is not! As you said k was indirectly esitmated from MAF. So I am confused as to this scaling</w:t>
      </w:r>
    </w:p>
  </w:comment>
  <w:comment w:id="112" w:author="Colin Gleason" w:date="2022-02-01T08:49:00Z" w:initials="CG">
    <w:p w14:paraId="061F4E81" w14:textId="77777777" w:rsidR="00A54E14" w:rsidRDefault="00A54E14" w:rsidP="00805AF3">
      <w:pPr>
        <w:pStyle w:val="CommentText"/>
        <w:jc w:val="left"/>
      </w:pPr>
      <w:r>
        <w:rPr>
          <w:rStyle w:val="CommentReference"/>
        </w:rPr>
        <w:annotationRef/>
      </w:r>
      <w:r>
        <w:t>What method?</w:t>
      </w:r>
    </w:p>
  </w:comment>
  <w:comment w:id="116" w:author="Colin Gleason" w:date="2022-02-01T08:50:00Z" w:initials="CG">
    <w:p w14:paraId="552EE1CE" w14:textId="77777777" w:rsidR="00A54E14" w:rsidRDefault="00A54E14" w:rsidP="00FD614C">
      <w:pPr>
        <w:pStyle w:val="CommentText"/>
        <w:jc w:val="left"/>
      </w:pPr>
      <w:r>
        <w:rPr>
          <w:rStyle w:val="CommentReference"/>
        </w:rPr>
        <w:annotationRef/>
      </w:r>
      <w:r>
        <w:t>This paragraph mixes, k, kco2, k600. if it must be that way for exactness, mei banfa. But if we can, can we use the same term?</w:t>
      </w:r>
    </w:p>
  </w:comment>
  <w:comment w:id="117" w:author="Colin Gleason" w:date="2022-02-01T08:51:00Z" w:initials="CG">
    <w:p w14:paraId="421C9716" w14:textId="77777777" w:rsidR="00577978" w:rsidRDefault="00577978" w:rsidP="00B91D66">
      <w:pPr>
        <w:pStyle w:val="CommentText"/>
        <w:jc w:val="left"/>
      </w:pPr>
      <w:r>
        <w:rPr>
          <w:rStyle w:val="CommentReference"/>
        </w:rPr>
        <w:annotationRef/>
      </w:r>
      <w:r>
        <w:t>Same problem. Pay close attention to your generic vs specific ks</w:t>
      </w:r>
    </w:p>
  </w:comment>
  <w:comment w:id="121" w:author="Colin Gleason" w:date="2022-02-01T08:52:00Z" w:initials="CG">
    <w:p w14:paraId="1BF7B2B6" w14:textId="77777777" w:rsidR="00577978" w:rsidRDefault="00577978" w:rsidP="006959AF">
      <w:pPr>
        <w:pStyle w:val="CommentText"/>
        <w:jc w:val="left"/>
      </w:pPr>
      <w:r>
        <w:rPr>
          <w:rStyle w:val="CommentReference"/>
        </w:rPr>
        <w:annotationRef/>
      </w:r>
      <w:r>
        <w:t>You're using scaling again for hydrualics</w:t>
      </w:r>
    </w:p>
  </w:comment>
  <w:comment w:id="122" w:author="Colin Gleason" w:date="2022-02-01T08:53:00Z" w:initials="CG">
    <w:p w14:paraId="287BC1EB" w14:textId="77777777" w:rsidR="00577978" w:rsidRDefault="00577978" w:rsidP="00C273D5">
      <w:pPr>
        <w:pStyle w:val="CommentText"/>
        <w:jc w:val="left"/>
      </w:pPr>
      <w:r>
        <w:rPr>
          <w:rStyle w:val="CommentReference"/>
        </w:rPr>
        <w:annotationRef/>
      </w:r>
      <w:r>
        <w:t>Is confusing- there are two kinds of scaling, and it all really hydrualic scaling, but it is written as if k scaling were different.</w:t>
      </w:r>
    </w:p>
  </w:comment>
  <w:comment w:id="154" w:author="Colin Gleason" w:date="2022-02-01T09:02:00Z" w:initials="CG">
    <w:p w14:paraId="1E291F53" w14:textId="77777777" w:rsidR="00A413CB" w:rsidRDefault="0092191D" w:rsidP="00336DD1">
      <w:pPr>
        <w:pStyle w:val="CommentText"/>
        <w:jc w:val="left"/>
      </w:pPr>
      <w:r>
        <w:rPr>
          <w:rStyle w:val="CommentReference"/>
        </w:rPr>
        <w:annotationRef/>
      </w:r>
      <w:r w:rsidR="00A413CB">
        <w:t xml:space="preserve">What about a graphical flow chart? One of those isometric views of a river with process sketched out and a satellite overhead? Would pop a lot better </w:t>
      </w:r>
    </w:p>
  </w:comment>
  <w:comment w:id="159" w:author="Colin Gleason" w:date="2022-02-01T15:41:00Z" w:initials="CG">
    <w:p w14:paraId="35254358" w14:textId="77777777" w:rsidR="00ED052C" w:rsidRDefault="00ED052C" w:rsidP="00476587">
      <w:pPr>
        <w:pStyle w:val="CommentText"/>
        <w:jc w:val="left"/>
      </w:pPr>
      <w:r>
        <w:rPr>
          <w:rStyle w:val="CommentReference"/>
        </w:rPr>
        <w:annotationRef/>
      </w:r>
      <w:r>
        <w:t>My k confusion is now acute. This is k600, or kco2 600?</w:t>
      </w:r>
    </w:p>
  </w:comment>
  <w:comment w:id="172" w:author="Colin Gleason" w:date="2022-02-01T15:45:00Z" w:initials="CG">
    <w:p w14:paraId="67C75964" w14:textId="77777777" w:rsidR="0028787F" w:rsidRDefault="0028787F" w:rsidP="0030224D">
      <w:pPr>
        <w:pStyle w:val="CommentText"/>
        <w:jc w:val="left"/>
      </w:pPr>
      <w:r>
        <w:rPr>
          <w:rStyle w:val="CommentReference"/>
        </w:rPr>
        <w:annotationRef/>
      </w:r>
      <w:r>
        <w:t>cite</w:t>
      </w:r>
    </w:p>
  </w:comment>
  <w:comment w:id="176" w:author="Colin Gleason" w:date="2022-02-01T15:46:00Z" w:initials="CG">
    <w:p w14:paraId="39ECCE12" w14:textId="77777777" w:rsidR="00A45380" w:rsidRDefault="00A45380" w:rsidP="0052710D">
      <w:pPr>
        <w:pStyle w:val="CommentText"/>
        <w:jc w:val="left"/>
      </w:pPr>
      <w:r>
        <w:rPr>
          <w:rStyle w:val="CommentReference"/>
        </w:rPr>
        <w:annotationRef/>
      </w:r>
      <w:r>
        <w:t>Sigma?</w:t>
      </w:r>
    </w:p>
  </w:comment>
  <w:comment w:id="192" w:author="Colin Gleason" w:date="2022-02-01T15:48:00Z" w:initials="CG">
    <w:p w14:paraId="0E1175DE" w14:textId="77777777" w:rsidR="0005194E" w:rsidRDefault="0005194E" w:rsidP="00E122C4">
      <w:pPr>
        <w:pStyle w:val="CommentText"/>
        <w:jc w:val="left"/>
      </w:pPr>
      <w:r>
        <w:rPr>
          <w:rStyle w:val="CommentReference"/>
        </w:rPr>
        <w:annotationRef/>
      </w:r>
      <w:r>
        <w:t>Indicate eq 7in the x axis</w:t>
      </w:r>
    </w:p>
  </w:comment>
  <w:comment w:id="214" w:author="Colin Gleason" w:date="2022-02-01T15:57:00Z" w:initials="CG">
    <w:p w14:paraId="76DF8B6C" w14:textId="77777777" w:rsidR="00FD3AD4" w:rsidRDefault="00FD3AD4" w:rsidP="00A11D33">
      <w:pPr>
        <w:pStyle w:val="CommentText"/>
        <w:jc w:val="left"/>
      </w:pPr>
      <w:r>
        <w:rPr>
          <w:rStyle w:val="CommentReference"/>
        </w:rPr>
        <w:annotationRef/>
      </w:r>
      <w:r>
        <w:t>No shame. But that's the seminal one!</w:t>
      </w:r>
    </w:p>
  </w:comment>
  <w:comment w:id="248" w:author="Colin Gleason" w:date="2022-02-01T16:07:00Z" w:initials="CG">
    <w:p w14:paraId="48FF013F" w14:textId="77777777" w:rsidR="007F1836" w:rsidRDefault="007F1836" w:rsidP="00F1656F">
      <w:pPr>
        <w:pStyle w:val="CommentText"/>
        <w:jc w:val="left"/>
      </w:pPr>
      <w:r>
        <w:rPr>
          <w:rStyle w:val="CommentReference"/>
        </w:rPr>
        <w:annotationRef/>
      </w:r>
      <w:r>
        <w:t>Might be ok now with shorter section 2</w:t>
      </w:r>
    </w:p>
  </w:comment>
  <w:comment w:id="290" w:author="Colin Gleason" w:date="2022-02-01T16:24:00Z" w:initials="CG">
    <w:p w14:paraId="5450F90C" w14:textId="77777777" w:rsidR="00C20582" w:rsidRDefault="00C20582" w:rsidP="00250552">
      <w:pPr>
        <w:pStyle w:val="CommentText"/>
        <w:jc w:val="left"/>
      </w:pPr>
      <w:r>
        <w:rPr>
          <w:rStyle w:val="CommentReference"/>
        </w:rPr>
        <w:annotationRef/>
      </w:r>
      <w:r>
        <w:t>Need it there</w:t>
      </w:r>
    </w:p>
  </w:comment>
  <w:comment w:id="300" w:author="Colin Gleason" w:date="2022-02-01T16:25:00Z" w:initials="CG">
    <w:p w14:paraId="019BD2D6" w14:textId="77777777" w:rsidR="00066EFA" w:rsidRDefault="00066EFA" w:rsidP="00276A3C">
      <w:pPr>
        <w:pStyle w:val="CommentText"/>
        <w:jc w:val="left"/>
      </w:pPr>
      <w:r>
        <w:rPr>
          <w:rStyle w:val="CommentReference"/>
        </w:rPr>
        <w:annotationRef/>
      </w:r>
      <w:r>
        <w:t>Critical! These are flux models, not k models, even if they are really k models with the same flux. I think this is a non trivial semantic difference</w:t>
      </w:r>
    </w:p>
  </w:comment>
  <w:comment w:id="310" w:author="Colin Gleason" w:date="2022-02-01T16:13:00Z" w:initials="CG">
    <w:p w14:paraId="34453F4E" w14:textId="51F41E34" w:rsidR="00D24905" w:rsidRDefault="00D24905" w:rsidP="00134A23">
      <w:pPr>
        <w:pStyle w:val="CommentText"/>
        <w:jc w:val="left"/>
      </w:pPr>
      <w:r>
        <w:rPr>
          <w:rStyle w:val="CommentReference"/>
        </w:rPr>
        <w:annotationRef/>
      </w:r>
      <w:r>
        <w:t xml:space="preserve">Left field royale with cheese. HG has not yet appeared in this paper until this sentence. </w:t>
      </w:r>
    </w:p>
  </w:comment>
  <w:comment w:id="309" w:author="Colin Gleason" w:date="2022-02-01T16:16:00Z" w:initials="CG">
    <w:p w14:paraId="26B62FD2" w14:textId="77777777" w:rsidR="009B7F25" w:rsidRDefault="009B7F25" w:rsidP="00A03A0B">
      <w:pPr>
        <w:pStyle w:val="CommentText"/>
        <w:jc w:val="left"/>
      </w:pPr>
      <w:r>
        <w:rPr>
          <w:rStyle w:val="CommentReference"/>
        </w:rPr>
        <w:annotationRef/>
      </w:r>
      <w:r>
        <w:t>I am struggling with this at the moment. Foreshadowed so very long ago at this point.</w:t>
      </w:r>
    </w:p>
  </w:comment>
  <w:comment w:id="364" w:author="Colin Gleason" w:date="2022-02-01T16:20:00Z" w:initials="CG">
    <w:p w14:paraId="403D0CB4" w14:textId="77777777" w:rsidR="006A0828" w:rsidRDefault="006A0828" w:rsidP="004E6E69">
      <w:pPr>
        <w:pStyle w:val="CommentText"/>
        <w:jc w:val="left"/>
      </w:pPr>
      <w:r>
        <w:rPr>
          <w:rStyle w:val="CommentReference"/>
        </w:rPr>
        <w:annotationRef/>
      </w:r>
      <w:r>
        <w:t>I tried my best- what do you think?</w:t>
      </w:r>
    </w:p>
  </w:comment>
  <w:comment w:id="340" w:author="Colin Gleason" w:date="2022-02-01T16:16:00Z" w:initials="CG">
    <w:p w14:paraId="708DFACC" w14:textId="011D1F6D" w:rsidR="00714236" w:rsidRDefault="00714236" w:rsidP="00D669B9">
      <w:pPr>
        <w:pStyle w:val="CommentText"/>
        <w:jc w:val="left"/>
      </w:pPr>
      <w:r>
        <w:rPr>
          <w:rStyle w:val="CommentReference"/>
        </w:rPr>
        <w:annotationRef/>
      </w:r>
      <w:r>
        <w:t>Same as above</w:t>
      </w:r>
    </w:p>
  </w:comment>
  <w:comment w:id="393" w:author="Colin Gleason" w:date="2022-02-01T16:39:00Z" w:initials="CG">
    <w:p w14:paraId="7EFDB44E" w14:textId="77777777" w:rsidR="00420D7C" w:rsidRDefault="00420D7C" w:rsidP="005D6F2C">
      <w:pPr>
        <w:pStyle w:val="CommentText"/>
        <w:jc w:val="left"/>
      </w:pPr>
      <w:r>
        <w:rPr>
          <w:rStyle w:val="CommentReference"/>
        </w:rPr>
        <w:annotationRef/>
      </w:r>
      <w:r>
        <w:t>Consider calling them low skill, moderate skill, high skill</w:t>
      </w:r>
    </w:p>
  </w:comment>
  <w:comment w:id="394" w:author="Colin Gleason" w:date="2022-02-01T16:39:00Z" w:initials="CG">
    <w:p w14:paraId="21B16864" w14:textId="77777777" w:rsidR="00ED680F" w:rsidRDefault="00ED680F" w:rsidP="006C1E0B">
      <w:pPr>
        <w:pStyle w:val="CommentText"/>
        <w:jc w:val="left"/>
      </w:pPr>
      <w:r>
        <w:rPr>
          <w:rStyle w:val="CommentReference"/>
        </w:rPr>
        <w:annotationRef/>
      </w:r>
      <w:r>
        <w:t>Also, can you pick longer records than the chowchilla and tuolumne?</w:t>
      </w:r>
    </w:p>
  </w:comment>
  <w:comment w:id="398" w:author="Colin Gleason" w:date="2022-02-01T16:46:00Z" w:initials="CG">
    <w:p w14:paraId="6E4AAC43" w14:textId="77777777" w:rsidR="005565F6" w:rsidRDefault="005565F6" w:rsidP="000C29A5">
      <w:pPr>
        <w:pStyle w:val="CommentText"/>
        <w:jc w:val="left"/>
      </w:pPr>
      <w:r>
        <w:rPr>
          <w:rStyle w:val="CommentReference"/>
        </w:rPr>
        <w:annotationRef/>
      </w:r>
      <w:r>
        <w:t>Are the residuals normal?</w:t>
      </w:r>
    </w:p>
  </w:comment>
  <w:comment w:id="395" w:author="Colin Gleason" w:date="2022-02-01T16:48:00Z" w:initials="CG">
    <w:p w14:paraId="5D686F76" w14:textId="77777777" w:rsidR="00DA28A5" w:rsidRDefault="00DA28A5" w:rsidP="00C471BA">
      <w:pPr>
        <w:pStyle w:val="CommentText"/>
        <w:jc w:val="left"/>
      </w:pPr>
      <w:r>
        <w:rPr>
          <w:rStyle w:val="CommentReference"/>
        </w:rPr>
        <w:annotationRef/>
      </w:r>
      <w:r>
        <w:t>I think tehre is more here. Look at the residuals and see what is better and worse</w:t>
      </w:r>
    </w:p>
  </w:comment>
  <w:comment w:id="403" w:author="Colin Gleason" w:date="2022-02-01T16:48:00Z" w:initials="CG">
    <w:p w14:paraId="4BA1D828" w14:textId="0A88D737" w:rsidR="00DA28A5" w:rsidRDefault="00DA28A5" w:rsidP="003622BD">
      <w:pPr>
        <w:pStyle w:val="CommentText"/>
        <w:jc w:val="left"/>
      </w:pPr>
      <w:r>
        <w:rPr>
          <w:rStyle w:val="CommentReference"/>
        </w:rPr>
        <w:annotationRef/>
      </w:r>
      <w:r>
        <w:t>Can you flip some axes so above the line is always better, and shade and label the traingles aas 'better' and 'worse'</w:t>
      </w:r>
    </w:p>
  </w:comment>
  <w:comment w:id="402" w:author="Colin Gleason" w:date="2022-02-01T16:41:00Z" w:initials="CG">
    <w:p w14:paraId="35106464" w14:textId="1AEE528C" w:rsidR="00391FB3" w:rsidRDefault="00391FB3" w:rsidP="009777D9">
      <w:pPr>
        <w:pStyle w:val="CommentText"/>
        <w:jc w:val="left"/>
      </w:pPr>
      <w:r>
        <w:rPr>
          <w:rStyle w:val="CommentReference"/>
        </w:rPr>
        <w:annotationRef/>
      </w:r>
      <w:r>
        <w:t>Maybe drop the regression lines? Don't add much</w:t>
      </w:r>
    </w:p>
  </w:comment>
  <w:comment w:id="441" w:author="Colin Gleason" w:date="2022-02-01T16:52:00Z" w:initials="CG">
    <w:p w14:paraId="7A037423" w14:textId="77777777" w:rsidR="004A0343" w:rsidRDefault="004A0343" w:rsidP="00065E31">
      <w:pPr>
        <w:pStyle w:val="CommentText"/>
        <w:jc w:val="left"/>
      </w:pPr>
      <w:r>
        <w:rPr>
          <w:rStyle w:val="CommentReference"/>
        </w:rPr>
        <w:annotationRef/>
      </w:r>
      <w:r>
        <w:t>Add a 'hypothetical' to that y axis</w:t>
      </w:r>
    </w:p>
  </w:comment>
  <w:comment w:id="446" w:author="Colin Gleason" w:date="2022-02-01T16:54:00Z" w:initials="CG">
    <w:p w14:paraId="24DE696C" w14:textId="77777777" w:rsidR="00AA7EF8" w:rsidRDefault="00AA7EF8" w:rsidP="002277F0">
      <w:pPr>
        <w:pStyle w:val="CommentText"/>
        <w:jc w:val="left"/>
      </w:pPr>
      <w:r>
        <w:rPr>
          <w:rStyle w:val="CommentReference"/>
        </w:rPr>
        <w:annotationRef/>
      </w:r>
      <w:r>
        <w:t>?</w:t>
      </w:r>
    </w:p>
  </w:comment>
  <w:comment w:id="456" w:author="Colin Gleason" w:date="2022-02-01T16:56:00Z" w:initials="CG">
    <w:p w14:paraId="10057D8F" w14:textId="77777777" w:rsidR="00403509" w:rsidRDefault="00403509" w:rsidP="004E41BF">
      <w:pPr>
        <w:pStyle w:val="CommentText"/>
        <w:jc w:val="left"/>
      </w:pPr>
      <w:r>
        <w:rPr>
          <w:rStyle w:val="CommentReference"/>
        </w:rPr>
        <w:annotationRef/>
      </w:r>
      <w:r>
        <w:t xml:space="preserve">You assume rectangular channels, which are like canals. Best not to mention </w:t>
      </w:r>
    </w:p>
  </w:comment>
  <w:comment w:id="478" w:author="Colin Gleason" w:date="2022-02-01T16:57:00Z" w:initials="CG">
    <w:p w14:paraId="32667DDF" w14:textId="77777777" w:rsidR="00574B48" w:rsidRDefault="00574B48" w:rsidP="00675C86">
      <w:pPr>
        <w:pStyle w:val="CommentText"/>
        <w:jc w:val="left"/>
      </w:pPr>
      <w:r>
        <w:rPr>
          <w:rStyle w:val="CommentReference"/>
        </w:rPr>
        <w:annotationRef/>
      </w:r>
      <w:r>
        <w:t>Not that apparent</w:t>
      </w:r>
    </w:p>
  </w:comment>
  <w:comment w:id="489" w:author="Colin Gleason" w:date="2022-02-01T16:59:00Z" w:initials="CG">
    <w:p w14:paraId="645818B0" w14:textId="77777777" w:rsidR="00C6670B" w:rsidRDefault="00C6670B" w:rsidP="00C10C4D">
      <w:pPr>
        <w:pStyle w:val="CommentText"/>
        <w:jc w:val="left"/>
      </w:pPr>
      <w:r>
        <w:rPr>
          <w:rStyle w:val="CommentReference"/>
        </w:rPr>
        <w:annotationRef/>
      </w:r>
      <w:r>
        <w:t>So why did we only use beaulieu?</w:t>
      </w:r>
    </w:p>
  </w:comment>
  <w:comment w:id="501" w:author="Colin Gleason" w:date="2022-02-01T17:01:00Z" w:initials="CG">
    <w:p w14:paraId="52244CE0" w14:textId="77777777" w:rsidR="00B333DA" w:rsidRDefault="00B333DA" w:rsidP="004A0B41">
      <w:pPr>
        <w:pStyle w:val="CommentText"/>
        <w:jc w:val="left"/>
      </w:pPr>
      <w:r>
        <w:rPr>
          <w:rStyle w:val="CommentReference"/>
        </w:rPr>
        <w:annotationRef/>
      </w:r>
      <w:r>
        <w:t>Seems overstated. Wrap some of that ncie writing from results in here about best case and worse case</w:t>
      </w:r>
    </w:p>
  </w:comment>
  <w:comment w:id="509" w:author="Colin Gleason" w:date="2022-02-01T17:03:00Z" w:initials="CG">
    <w:p w14:paraId="720C7413" w14:textId="77777777" w:rsidR="00753AC7" w:rsidRDefault="00753AC7" w:rsidP="00E9183A">
      <w:pPr>
        <w:pStyle w:val="CommentText"/>
        <w:jc w:val="left"/>
      </w:pPr>
      <w:r>
        <w:rPr>
          <w:rStyle w:val="CommentReference"/>
        </w:rPr>
        <w:annotationRef/>
      </w:r>
      <w:r>
        <w:t>Throw in SWOT ST here for 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773DFA" w15:done="0"/>
  <w15:commentEx w15:paraId="4C9A8CD0" w15:paraIdParent="70773DFA" w15:done="0"/>
  <w15:commentEx w15:paraId="3EB4C988" w15:done="0"/>
  <w15:commentEx w15:paraId="4DD2D34C" w15:done="0"/>
  <w15:commentEx w15:paraId="07BD61BA" w15:done="0"/>
  <w15:commentEx w15:paraId="6853C809" w15:done="0"/>
  <w15:commentEx w15:paraId="00589920" w15:paraIdParent="6853C809" w15:done="0"/>
  <w15:commentEx w15:paraId="132FEBA5" w15:done="0"/>
  <w15:commentEx w15:paraId="58698409" w15:done="0"/>
  <w15:commentEx w15:paraId="71C79BB7" w15:done="0"/>
  <w15:commentEx w15:paraId="09210E22" w15:paraIdParent="71C79BB7" w15:done="0"/>
  <w15:commentEx w15:paraId="061F4E81" w15:done="0"/>
  <w15:commentEx w15:paraId="552EE1CE" w15:done="0"/>
  <w15:commentEx w15:paraId="421C9716" w15:done="0"/>
  <w15:commentEx w15:paraId="1BF7B2B6" w15:done="0"/>
  <w15:commentEx w15:paraId="287BC1EB" w15:paraIdParent="1BF7B2B6" w15:done="0"/>
  <w15:commentEx w15:paraId="1E291F53" w15:done="0"/>
  <w15:commentEx w15:paraId="35254358" w15:done="0"/>
  <w15:commentEx w15:paraId="67C75964" w15:done="0"/>
  <w15:commentEx w15:paraId="39ECCE12" w15:done="0"/>
  <w15:commentEx w15:paraId="0E1175DE" w15:done="0"/>
  <w15:commentEx w15:paraId="76DF8B6C" w15:done="0"/>
  <w15:commentEx w15:paraId="48FF013F" w15:done="0"/>
  <w15:commentEx w15:paraId="5450F90C" w15:done="0"/>
  <w15:commentEx w15:paraId="019BD2D6" w15:done="0"/>
  <w15:commentEx w15:paraId="34453F4E" w15:done="0"/>
  <w15:commentEx w15:paraId="26B62FD2" w15:done="0"/>
  <w15:commentEx w15:paraId="403D0CB4" w15:done="0"/>
  <w15:commentEx w15:paraId="708DFACC" w15:done="0"/>
  <w15:commentEx w15:paraId="7EFDB44E" w15:done="0"/>
  <w15:commentEx w15:paraId="21B16864" w15:paraIdParent="7EFDB44E" w15:done="0"/>
  <w15:commentEx w15:paraId="6E4AAC43" w15:done="0"/>
  <w15:commentEx w15:paraId="5D686F76" w15:done="0"/>
  <w15:commentEx w15:paraId="4BA1D828" w15:done="0"/>
  <w15:commentEx w15:paraId="35106464" w15:done="0"/>
  <w15:commentEx w15:paraId="7A037423" w15:done="0"/>
  <w15:commentEx w15:paraId="24DE696C" w15:done="0"/>
  <w15:commentEx w15:paraId="10057D8F" w15:done="0"/>
  <w15:commentEx w15:paraId="32667DDF" w15:done="0"/>
  <w15:commentEx w15:paraId="645818B0" w15:done="0"/>
  <w15:commentEx w15:paraId="52244CE0" w15:done="0"/>
  <w15:commentEx w15:paraId="720C74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36E41" w16cex:dateUtc="2022-02-01T13:30:00Z"/>
  <w16cex:commentExtensible w16cex:durableId="25A36E4F" w16cex:dateUtc="2022-02-01T13:31:00Z"/>
  <w16cex:commentExtensible w16cex:durableId="25A36E95" w16cex:dateUtc="2022-02-01T13:32:00Z"/>
  <w16cex:commentExtensible w16cex:durableId="25A36EBE" w16cex:dateUtc="2022-02-01T13:33:00Z"/>
  <w16cex:commentExtensible w16cex:durableId="25A371C5" w16cex:dateUtc="2022-02-01T13:42:00Z"/>
  <w16cex:commentExtensible w16cex:durableId="25A3720A" w16cex:dateUtc="2022-02-01T13:47:00Z"/>
  <w16cex:commentExtensible w16cex:durableId="25A37214" w16cex:dateUtc="2022-02-01T13:47:00Z"/>
  <w16cex:commentExtensible w16cex:durableId="25A36FF6" w16cex:dateUtc="2022-02-01T13:38:00Z"/>
  <w16cex:commentExtensible w16cex:durableId="25A37046" w16cex:dateUtc="2022-02-01T13:39:00Z"/>
  <w16cex:commentExtensible w16cex:durableId="25A3726D" w16cex:dateUtc="2022-02-01T13:48:00Z"/>
  <w16cex:commentExtensible w16cex:durableId="25A37284" w16cex:dateUtc="2022-02-01T13:49:00Z"/>
  <w16cex:commentExtensible w16cex:durableId="25A3729D" w16cex:dateUtc="2022-02-01T13:49:00Z"/>
  <w16cex:commentExtensible w16cex:durableId="25A372E8" w16cex:dateUtc="2022-02-01T13:50:00Z"/>
  <w16cex:commentExtensible w16cex:durableId="25A37328" w16cex:dateUtc="2022-02-01T13:51:00Z"/>
  <w16cex:commentExtensible w16cex:durableId="25A3734C" w16cex:dateUtc="2022-02-01T13:52:00Z"/>
  <w16cex:commentExtensible w16cex:durableId="25A3736D" w16cex:dateUtc="2022-02-01T13:53:00Z"/>
  <w16cex:commentExtensible w16cex:durableId="25A375B7" w16cex:dateUtc="2022-02-01T14:02:00Z"/>
  <w16cex:commentExtensible w16cex:durableId="25A3D326" w16cex:dateUtc="2022-02-01T20:41:00Z"/>
  <w16cex:commentExtensible w16cex:durableId="25A3D3FE" w16cex:dateUtc="2022-02-01T20:45:00Z"/>
  <w16cex:commentExtensible w16cex:durableId="25A3D445" w16cex:dateUtc="2022-02-01T20:46:00Z"/>
  <w16cex:commentExtensible w16cex:durableId="25A3D4CD" w16cex:dateUtc="2022-02-01T20:48:00Z"/>
  <w16cex:commentExtensible w16cex:durableId="25A3D6E0" w16cex:dateUtc="2022-02-01T20:57:00Z"/>
  <w16cex:commentExtensible w16cex:durableId="25A3D937" w16cex:dateUtc="2022-02-01T21:07:00Z"/>
  <w16cex:commentExtensible w16cex:durableId="25A3DD27" w16cex:dateUtc="2022-02-01T21:24:00Z"/>
  <w16cex:commentExtensible w16cex:durableId="25A3DD76" w16cex:dateUtc="2022-02-01T21:25:00Z"/>
  <w16cex:commentExtensible w16cex:durableId="25A3DA99" w16cex:dateUtc="2022-02-01T21:13:00Z"/>
  <w16cex:commentExtensible w16cex:durableId="25A3DB4B" w16cex:dateUtc="2022-02-01T21:16:00Z"/>
  <w16cex:commentExtensible w16cex:durableId="25A3DC61" w16cex:dateUtc="2022-02-01T21:20:00Z"/>
  <w16cex:commentExtensible w16cex:durableId="25A3DB5E" w16cex:dateUtc="2022-02-01T21:16:00Z"/>
  <w16cex:commentExtensible w16cex:durableId="25A3E0AA" w16cex:dateUtc="2022-02-01T21:39:00Z"/>
  <w16cex:commentExtensible w16cex:durableId="25A3E0D1" w16cex:dateUtc="2022-02-01T21:39:00Z"/>
  <w16cex:commentExtensible w16cex:durableId="25A3E282" w16cex:dateUtc="2022-02-01T21:46:00Z"/>
  <w16cex:commentExtensible w16cex:durableId="25A3E2F4" w16cex:dateUtc="2022-02-01T21:48:00Z"/>
  <w16cex:commentExtensible w16cex:durableId="25A3E2D3" w16cex:dateUtc="2022-02-01T21:48:00Z"/>
  <w16cex:commentExtensible w16cex:durableId="25A3E124" w16cex:dateUtc="2022-02-01T21:41:00Z"/>
  <w16cex:commentExtensible w16cex:durableId="25A3E3CF" w16cex:dateUtc="2022-02-01T21:52:00Z"/>
  <w16cex:commentExtensible w16cex:durableId="25A3E428" w16cex:dateUtc="2022-02-01T21:54:00Z"/>
  <w16cex:commentExtensible w16cex:durableId="25A3E4C0" w16cex:dateUtc="2022-02-01T21:56:00Z"/>
  <w16cex:commentExtensible w16cex:durableId="25A3E50B" w16cex:dateUtc="2022-02-01T21:57:00Z"/>
  <w16cex:commentExtensible w16cex:durableId="25A3E57A" w16cex:dateUtc="2022-02-01T21:59:00Z"/>
  <w16cex:commentExtensible w16cex:durableId="25A3E604" w16cex:dateUtc="2022-02-01T22:01:00Z"/>
  <w16cex:commentExtensible w16cex:durableId="25A3E653" w16cex:dateUtc="2022-02-01T2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773DFA" w16cid:durableId="25A36E41"/>
  <w16cid:commentId w16cid:paraId="4C9A8CD0" w16cid:durableId="25A36E4F"/>
  <w16cid:commentId w16cid:paraId="3EB4C988" w16cid:durableId="25A36E95"/>
  <w16cid:commentId w16cid:paraId="4DD2D34C" w16cid:durableId="25A36EBE"/>
  <w16cid:commentId w16cid:paraId="07BD61BA" w16cid:durableId="25A371C5"/>
  <w16cid:commentId w16cid:paraId="6853C809" w16cid:durableId="25A3720A"/>
  <w16cid:commentId w16cid:paraId="00589920" w16cid:durableId="25A37214"/>
  <w16cid:commentId w16cid:paraId="132FEBA5" w16cid:durableId="25A36FF6"/>
  <w16cid:commentId w16cid:paraId="58698409" w16cid:durableId="25A37046"/>
  <w16cid:commentId w16cid:paraId="71C79BB7" w16cid:durableId="25A3726D"/>
  <w16cid:commentId w16cid:paraId="09210E22" w16cid:durableId="25A37284"/>
  <w16cid:commentId w16cid:paraId="061F4E81" w16cid:durableId="25A3729D"/>
  <w16cid:commentId w16cid:paraId="552EE1CE" w16cid:durableId="25A372E8"/>
  <w16cid:commentId w16cid:paraId="421C9716" w16cid:durableId="25A37328"/>
  <w16cid:commentId w16cid:paraId="1BF7B2B6" w16cid:durableId="25A3734C"/>
  <w16cid:commentId w16cid:paraId="287BC1EB" w16cid:durableId="25A3736D"/>
  <w16cid:commentId w16cid:paraId="1E291F53" w16cid:durableId="25A375B7"/>
  <w16cid:commentId w16cid:paraId="35254358" w16cid:durableId="25A3D326"/>
  <w16cid:commentId w16cid:paraId="67C75964" w16cid:durableId="25A3D3FE"/>
  <w16cid:commentId w16cid:paraId="39ECCE12" w16cid:durableId="25A3D445"/>
  <w16cid:commentId w16cid:paraId="0E1175DE" w16cid:durableId="25A3D4CD"/>
  <w16cid:commentId w16cid:paraId="76DF8B6C" w16cid:durableId="25A3D6E0"/>
  <w16cid:commentId w16cid:paraId="48FF013F" w16cid:durableId="25A3D937"/>
  <w16cid:commentId w16cid:paraId="5450F90C" w16cid:durableId="25A3DD27"/>
  <w16cid:commentId w16cid:paraId="019BD2D6" w16cid:durableId="25A3DD76"/>
  <w16cid:commentId w16cid:paraId="34453F4E" w16cid:durableId="25A3DA99"/>
  <w16cid:commentId w16cid:paraId="26B62FD2" w16cid:durableId="25A3DB4B"/>
  <w16cid:commentId w16cid:paraId="403D0CB4" w16cid:durableId="25A3DC61"/>
  <w16cid:commentId w16cid:paraId="708DFACC" w16cid:durableId="25A3DB5E"/>
  <w16cid:commentId w16cid:paraId="7EFDB44E" w16cid:durableId="25A3E0AA"/>
  <w16cid:commentId w16cid:paraId="21B16864" w16cid:durableId="25A3E0D1"/>
  <w16cid:commentId w16cid:paraId="6E4AAC43" w16cid:durableId="25A3E282"/>
  <w16cid:commentId w16cid:paraId="5D686F76" w16cid:durableId="25A3E2F4"/>
  <w16cid:commentId w16cid:paraId="4BA1D828" w16cid:durableId="25A3E2D3"/>
  <w16cid:commentId w16cid:paraId="35106464" w16cid:durableId="25A3E124"/>
  <w16cid:commentId w16cid:paraId="7A037423" w16cid:durableId="25A3E3CF"/>
  <w16cid:commentId w16cid:paraId="24DE696C" w16cid:durableId="25A3E428"/>
  <w16cid:commentId w16cid:paraId="10057D8F" w16cid:durableId="25A3E4C0"/>
  <w16cid:commentId w16cid:paraId="32667DDF" w16cid:durableId="25A3E50B"/>
  <w16cid:commentId w16cid:paraId="645818B0" w16cid:durableId="25A3E57A"/>
  <w16cid:commentId w16cid:paraId="52244CE0" w16cid:durableId="25A3E604"/>
  <w16cid:commentId w16cid:paraId="720C7413" w16cid:durableId="25A3E6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59FE4" w14:textId="77777777" w:rsidR="00696BE4" w:rsidRDefault="00696BE4">
      <w:pPr>
        <w:spacing w:before="0" w:after="0" w:line="240" w:lineRule="auto"/>
      </w:pPr>
      <w:r>
        <w:separator/>
      </w:r>
    </w:p>
  </w:endnote>
  <w:endnote w:type="continuationSeparator" w:id="0">
    <w:p w14:paraId="4D5215E2" w14:textId="77777777" w:rsidR="00696BE4" w:rsidRDefault="00696B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37F7734F" w14:textId="77777777" w:rsidR="00642D4E" w:rsidRDefault="00293E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77350" w14:textId="77777777" w:rsidR="007B72BB" w:rsidRDefault="00753AC7"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86187" w14:textId="77777777" w:rsidR="00696BE4" w:rsidRDefault="00696BE4">
      <w:r>
        <w:separator/>
      </w:r>
    </w:p>
  </w:footnote>
  <w:footnote w:type="continuationSeparator" w:id="0">
    <w:p w14:paraId="09D71FE2" w14:textId="77777777" w:rsidR="00696BE4" w:rsidRDefault="00696B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29E84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E820A7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24DA08B2"/>
    <w:multiLevelType w:val="hybridMultilevel"/>
    <w:tmpl w:val="64A233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2"/>
  </w:num>
  <w:num w:numId="1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lin Gleason">
    <w15:presenceInfo w15:providerId="None" w15:userId="Colin Glea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F4C"/>
    <w:rsid w:val="00001622"/>
    <w:rsid w:val="0001015A"/>
    <w:rsid w:val="0002296A"/>
    <w:rsid w:val="0005194E"/>
    <w:rsid w:val="00066EFA"/>
    <w:rsid w:val="000B2A6C"/>
    <w:rsid w:val="000E0CA9"/>
    <w:rsid w:val="000E6897"/>
    <w:rsid w:val="000F2BF2"/>
    <w:rsid w:val="000F6F5A"/>
    <w:rsid w:val="001548A1"/>
    <w:rsid w:val="0016011B"/>
    <w:rsid w:val="00174B25"/>
    <w:rsid w:val="00186278"/>
    <w:rsid w:val="001B7080"/>
    <w:rsid w:val="001D1EC4"/>
    <w:rsid w:val="0020362D"/>
    <w:rsid w:val="00272913"/>
    <w:rsid w:val="0028787F"/>
    <w:rsid w:val="00293E69"/>
    <w:rsid w:val="002D382A"/>
    <w:rsid w:val="00351496"/>
    <w:rsid w:val="00391FB3"/>
    <w:rsid w:val="003A2153"/>
    <w:rsid w:val="003B4A72"/>
    <w:rsid w:val="003B69E4"/>
    <w:rsid w:val="003D33F9"/>
    <w:rsid w:val="00403509"/>
    <w:rsid w:val="00420D7C"/>
    <w:rsid w:val="00423890"/>
    <w:rsid w:val="004543B5"/>
    <w:rsid w:val="004A0343"/>
    <w:rsid w:val="004A312B"/>
    <w:rsid w:val="00544A4F"/>
    <w:rsid w:val="005565C8"/>
    <w:rsid w:val="005565F6"/>
    <w:rsid w:val="00574B48"/>
    <w:rsid w:val="00577978"/>
    <w:rsid w:val="006523E0"/>
    <w:rsid w:val="00696BE4"/>
    <w:rsid w:val="006A0828"/>
    <w:rsid w:val="006A42A3"/>
    <w:rsid w:val="006E5A41"/>
    <w:rsid w:val="00714236"/>
    <w:rsid w:val="00753AC7"/>
    <w:rsid w:val="007A398B"/>
    <w:rsid w:val="007B679A"/>
    <w:rsid w:val="007D7674"/>
    <w:rsid w:val="007F1836"/>
    <w:rsid w:val="00801FF3"/>
    <w:rsid w:val="00802A2F"/>
    <w:rsid w:val="008277B2"/>
    <w:rsid w:val="00831C26"/>
    <w:rsid w:val="008516C5"/>
    <w:rsid w:val="008859A7"/>
    <w:rsid w:val="008B6142"/>
    <w:rsid w:val="008D7099"/>
    <w:rsid w:val="008F042A"/>
    <w:rsid w:val="0092191D"/>
    <w:rsid w:val="0092289D"/>
    <w:rsid w:val="009B7F25"/>
    <w:rsid w:val="009F162D"/>
    <w:rsid w:val="009F25DA"/>
    <w:rsid w:val="00A00D23"/>
    <w:rsid w:val="00A22BCD"/>
    <w:rsid w:val="00A413CB"/>
    <w:rsid w:val="00A4525F"/>
    <w:rsid w:val="00A45380"/>
    <w:rsid w:val="00A54E14"/>
    <w:rsid w:val="00A717C0"/>
    <w:rsid w:val="00A92FCC"/>
    <w:rsid w:val="00AA7EF8"/>
    <w:rsid w:val="00AB2D59"/>
    <w:rsid w:val="00AE003E"/>
    <w:rsid w:val="00B20D73"/>
    <w:rsid w:val="00B333DA"/>
    <w:rsid w:val="00C13849"/>
    <w:rsid w:val="00C15290"/>
    <w:rsid w:val="00C20582"/>
    <w:rsid w:val="00C24667"/>
    <w:rsid w:val="00C6670B"/>
    <w:rsid w:val="00CA54BC"/>
    <w:rsid w:val="00D15F4C"/>
    <w:rsid w:val="00D24905"/>
    <w:rsid w:val="00D86F15"/>
    <w:rsid w:val="00D952DE"/>
    <w:rsid w:val="00DA28A5"/>
    <w:rsid w:val="00DE5203"/>
    <w:rsid w:val="00E45E27"/>
    <w:rsid w:val="00E6176F"/>
    <w:rsid w:val="00EA252D"/>
    <w:rsid w:val="00ED052C"/>
    <w:rsid w:val="00ED680F"/>
    <w:rsid w:val="00F12DF9"/>
    <w:rsid w:val="00F44A1D"/>
    <w:rsid w:val="00F92F5B"/>
    <w:rsid w:val="00FD3AD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771B6"/>
  <w15:docId w15:val="{F3E14F7A-9A4B-4394-BE8B-319F81BC0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paragraph" w:styleId="Revision">
    <w:name w:val="Revision"/>
    <w:hidden/>
    <w:semiHidden/>
    <w:rsid w:val="006523E0"/>
    <w:pPr>
      <w:spacing w:after="0"/>
    </w:pPr>
    <w:rPr>
      <w:rFonts w:ascii="Times New Roman" w:hAnsi="Times New Roman" w:cs="Times New Roman"/>
    </w:rPr>
  </w:style>
  <w:style w:type="character" w:styleId="CommentReference">
    <w:name w:val="annotation reference"/>
    <w:basedOn w:val="DefaultParagraphFont"/>
    <w:semiHidden/>
    <w:unhideWhenUsed/>
    <w:rsid w:val="006523E0"/>
    <w:rPr>
      <w:sz w:val="16"/>
      <w:szCs w:val="16"/>
    </w:rPr>
  </w:style>
  <w:style w:type="paragraph" w:styleId="CommentText">
    <w:name w:val="annotation text"/>
    <w:basedOn w:val="Normal"/>
    <w:link w:val="CommentTextChar"/>
    <w:unhideWhenUsed/>
    <w:rsid w:val="006523E0"/>
    <w:pPr>
      <w:spacing w:line="240" w:lineRule="auto"/>
    </w:pPr>
    <w:rPr>
      <w:sz w:val="20"/>
      <w:szCs w:val="20"/>
    </w:rPr>
  </w:style>
  <w:style w:type="character" w:customStyle="1" w:styleId="CommentTextChar">
    <w:name w:val="Comment Text Char"/>
    <w:basedOn w:val="DefaultParagraphFont"/>
    <w:link w:val="CommentText"/>
    <w:rsid w:val="006523E0"/>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6523E0"/>
    <w:rPr>
      <w:b/>
      <w:bCs/>
    </w:rPr>
  </w:style>
  <w:style w:type="character" w:customStyle="1" w:styleId="CommentSubjectChar">
    <w:name w:val="Comment Subject Char"/>
    <w:basedOn w:val="CommentTextChar"/>
    <w:link w:val="CommentSubject"/>
    <w:semiHidden/>
    <w:rsid w:val="006523E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29/2018JG004750" TargetMode="External"/><Relationship Id="rId21" Type="http://schemas.openxmlformats.org/officeDocument/2006/relationships/image" Target="media/image6.jpg"/><Relationship Id="rId42" Type="http://schemas.openxmlformats.org/officeDocument/2006/relationships/hyperlink" Target="https://doi.org/10.1016/B978-1-4832-8391-3.50015-4" TargetMode="External"/><Relationship Id="rId47" Type="http://schemas.openxmlformats.org/officeDocument/2006/relationships/hyperlink" Target="https://doi.org/10.1016/j.rse.2020.111883" TargetMode="External"/><Relationship Id="rId63" Type="http://schemas.openxmlformats.org/officeDocument/2006/relationships/hyperlink" Target="https://doi.org/10.5194/hess-23-4323-2019" TargetMode="External"/><Relationship Id="rId68" Type="http://schemas.openxmlformats.org/officeDocument/2006/relationships/hyperlink" Target="https://doi.org/10.1061/(ASCE)0733-9429(1999)125:1(3)" TargetMode="External"/><Relationship Id="rId84" Type="http://schemas.openxmlformats.org/officeDocument/2006/relationships/hyperlink" Target="https://doi.org/10.4319/lo.2010.55.4.1723" TargetMode="External"/><Relationship Id="rId89" Type="http://schemas.openxmlformats.org/officeDocument/2006/relationships/hyperlink" Target="https://doi.org/10.1023/A:1021215904955" TargetMode="External"/><Relationship Id="rId16" Type="http://schemas.openxmlformats.org/officeDocument/2006/relationships/image" Target="media/image1.jpg"/><Relationship Id="rId11" Type="http://schemas.microsoft.com/office/2011/relationships/commentsExtended" Target="commentsExtended.xml"/><Relationship Id="rId32" Type="http://schemas.openxmlformats.org/officeDocument/2006/relationships/hyperlink" Target="https://doi.org/10.1002/2017JG004140" TargetMode="External"/><Relationship Id="rId37" Type="http://schemas.openxmlformats.org/officeDocument/2006/relationships/hyperlink" Target="https://doi.org/10.1029/2020WR027949" TargetMode="External"/><Relationship Id="rId53" Type="http://schemas.openxmlformats.org/officeDocument/2006/relationships/hyperlink" Target="https://doi.org/10.1002/2014WR016109" TargetMode="External"/><Relationship Id="rId58" Type="http://schemas.openxmlformats.org/officeDocument/2006/relationships/hyperlink" Target="https://doi.org/10.1215/21573689-1572535" TargetMode="External"/><Relationship Id="rId74" Type="http://schemas.openxmlformats.org/officeDocument/2006/relationships/hyperlink" Target="https://doi.org/10.4319/lo.2000.45.8.1707" TargetMode="External"/><Relationship Id="rId79" Type="http://schemas.openxmlformats.org/officeDocument/2006/relationships/hyperlink" Target="https://doi.org/10.1007/s10533-011-9696-6" TargetMode="External"/><Relationship Id="rId5" Type="http://schemas.openxmlformats.org/officeDocument/2006/relationships/styles" Target="styles.xml"/><Relationship Id="rId90" Type="http://schemas.openxmlformats.org/officeDocument/2006/relationships/hyperlink" Target="https://doi.org/10.3402/tellusb.v55i2.16747" TargetMode="External"/><Relationship Id="rId22" Type="http://schemas.openxmlformats.org/officeDocument/2006/relationships/image" Target="media/image7.jpg"/><Relationship Id="rId27" Type="http://schemas.openxmlformats.org/officeDocument/2006/relationships/hyperlink" Target="https://doi.org/10.1002/lno.11906" TargetMode="External"/><Relationship Id="rId43" Type="http://schemas.openxmlformats.org/officeDocument/2006/relationships/hyperlink" Target="https://doi.org/10.1007/s10021-006-9013-8" TargetMode="External"/><Relationship Id="rId48" Type="http://schemas.openxmlformats.org/officeDocument/2006/relationships/hyperlink" Target="https://doi.org/10.1038/s41467-021-27228-1" TargetMode="External"/><Relationship Id="rId64" Type="http://schemas.openxmlformats.org/officeDocument/2006/relationships/hyperlink" Target="https://doi.org/10.1080/17415977.2020.1803858" TargetMode="External"/><Relationship Id="rId69" Type="http://schemas.openxmlformats.org/officeDocument/2006/relationships/hyperlink" Target="https://doi.org/10.1002/2017WR021735" TargetMode="External"/><Relationship Id="rId8" Type="http://schemas.openxmlformats.org/officeDocument/2006/relationships/footnotes" Target="footnotes.xml"/><Relationship Id="rId51" Type="http://schemas.openxmlformats.org/officeDocument/2006/relationships/hyperlink" Target="https://doi.org/10.1016/j.jhydrol.2019.124409" TargetMode="External"/><Relationship Id="rId72" Type="http://schemas.openxmlformats.org/officeDocument/2006/relationships/hyperlink" Target="https://doi.org/10.1007/978-94-017-1660-4_31" TargetMode="External"/><Relationship Id="rId80" Type="http://schemas.openxmlformats.org/officeDocument/2006/relationships/hyperlink" Target="https://doi.org/10.1002/2012JC008103" TargetMode="External"/><Relationship Id="rId85" Type="http://schemas.openxmlformats.org/officeDocument/2006/relationships/hyperlink" Target="https://doi.org/10.1029/2010GB003975" TargetMode="External"/><Relationship Id="rId93" Type="http://schemas.microsoft.com/office/2011/relationships/people" Target="people.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2.jpeg"/><Relationship Id="rId25" Type="http://schemas.openxmlformats.org/officeDocument/2006/relationships/hyperlink" Target="https://github.com/craigbrinkerhoff/RSK600" TargetMode="External"/><Relationship Id="rId33" Type="http://schemas.openxmlformats.org/officeDocument/2006/relationships/hyperlink" Target="https://doi.org/10.1029/2011JG001794" TargetMode="External"/><Relationship Id="rId38" Type="http://schemas.openxmlformats.org/officeDocument/2006/relationships/hyperlink" Target="https://doi.org/10.1029/2020GL090068" TargetMode="External"/><Relationship Id="rId46" Type="http://schemas.openxmlformats.org/officeDocument/2006/relationships/hyperlink" Target="https://doi.org/10.1002/2015WR018434" TargetMode="External"/><Relationship Id="rId59" Type="http://schemas.openxmlformats.org/officeDocument/2006/relationships/hyperlink" Target="https://doi.org/10.1029/2020WR028714" TargetMode="External"/><Relationship Id="rId67" Type="http://schemas.openxmlformats.org/officeDocument/2006/relationships/hyperlink" Target="https://doi.org/10.1175/JPO2903.1" TargetMode="External"/><Relationship Id="rId20" Type="http://schemas.openxmlformats.org/officeDocument/2006/relationships/image" Target="media/image5.jpg"/><Relationship Id="rId41" Type="http://schemas.openxmlformats.org/officeDocument/2006/relationships/hyperlink" Target="https://doi.org/10.1016/0009-2509(61)87005-X" TargetMode="External"/><Relationship Id="rId54" Type="http://schemas.openxmlformats.org/officeDocument/2006/relationships/hyperlink" Target="https://doi.org/10.1029/2017EO078085" TargetMode="External"/><Relationship Id="rId62" Type="http://schemas.openxmlformats.org/officeDocument/2006/relationships/hyperlink" Target="https://doi.org/10.1029/2018WR022731" TargetMode="External"/><Relationship Id="rId70" Type="http://schemas.openxmlformats.org/officeDocument/2006/relationships/hyperlink" Target="https://doi.org/10.1126/science.1201609" TargetMode="External"/><Relationship Id="rId75" Type="http://schemas.openxmlformats.org/officeDocument/2006/relationships/hyperlink" Target="https://doi.org/10.1215/21573689-1597669@10.1002/(ISSN)1939-5590.MethaneVI" TargetMode="External"/><Relationship Id="rId83" Type="http://schemas.openxmlformats.org/officeDocument/2006/relationships/hyperlink" Target="https://doi.org/10.1038/s41561-019-0324-8" TargetMode="External"/><Relationship Id="rId88" Type="http://schemas.openxmlformats.org/officeDocument/2006/relationships/hyperlink" Target="https://doi.org/10.1029/2006GL02879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cbrinkerhoff@umass.edu" TargetMode="External"/><Relationship Id="rId23" Type="http://schemas.openxmlformats.org/officeDocument/2006/relationships/image" Target="media/image8.jpg"/><Relationship Id="rId28" Type="http://schemas.openxmlformats.org/officeDocument/2006/relationships/hyperlink" Target="https://doi.org/10.1002/lol2.10195" TargetMode="External"/><Relationship Id="rId36" Type="http://schemas.openxmlformats.org/officeDocument/2006/relationships/hyperlink" Target="https://doi.org/10.1029/2019GL084529" TargetMode="External"/><Relationship Id="rId49" Type="http://schemas.openxmlformats.org/officeDocument/2006/relationships/hyperlink" Target="https://doi.org/10.1029/2020WR028519" TargetMode="External"/><Relationship Id="rId57" Type="http://schemas.openxmlformats.org/officeDocument/2006/relationships/hyperlink" Target="https://doi.org/10.1002/wat2.1391" TargetMode="External"/><Relationship Id="rId10" Type="http://schemas.openxmlformats.org/officeDocument/2006/relationships/comments" Target="comments.xml"/><Relationship Id="rId31" Type="http://schemas.openxmlformats.org/officeDocument/2006/relationships/hyperlink" Target="https://doi.org/10.1029/2019WR026611" TargetMode="External"/><Relationship Id="rId44" Type="http://schemas.openxmlformats.org/officeDocument/2006/relationships/hyperlink" Target="https://doi.org/10.1007/s00027-016-0511-2" TargetMode="External"/><Relationship Id="rId52" Type="http://schemas.openxmlformats.org/officeDocument/2006/relationships/hyperlink" Target="https://doi.org/10.1177/0309133314567584" TargetMode="External"/><Relationship Id="rId60" Type="http://schemas.openxmlformats.org/officeDocument/2006/relationships/hyperlink" Target="https://doi.org/10.1038/s41467-019-12905-z" TargetMode="External"/><Relationship Id="rId65" Type="http://schemas.openxmlformats.org/officeDocument/2006/relationships/hyperlink" Target="https://doi.org/10.1002/2014GB004941" TargetMode="External"/><Relationship Id="rId73" Type="http://schemas.openxmlformats.org/officeDocument/2006/relationships/hyperlink" Target="https://doi.org/10.2307/1352954" TargetMode="External"/><Relationship Id="rId78" Type="http://schemas.openxmlformats.org/officeDocument/2006/relationships/hyperlink" Target="https://doi.org/10.1029/2021GB006972" TargetMode="External"/><Relationship Id="rId81" Type="http://schemas.openxmlformats.org/officeDocument/2006/relationships/hyperlink" Target="https://doi.org/10.1029/2007JC004528" TargetMode="External"/><Relationship Id="rId86" Type="http://schemas.openxmlformats.org/officeDocument/2006/relationships/hyperlink" Target="https://doi.org/10.1029/2020WR028757" TargetMode="Externa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3.jpg"/><Relationship Id="rId39" Type="http://schemas.openxmlformats.org/officeDocument/2006/relationships/hyperlink" Target="https://doi.org/10.1016/j.advwatres.2018.06.004" TargetMode="External"/><Relationship Id="rId34" Type="http://schemas.openxmlformats.org/officeDocument/2006/relationships/hyperlink" Target="https://doi.org/10.1007/978-3-319-32449-4_6" TargetMode="External"/><Relationship Id="rId50" Type="http://schemas.openxmlformats.org/officeDocument/2006/relationships/hyperlink" Target="https://doi.org/10.1016/j.advwatres.2015.02.007" TargetMode="External"/><Relationship Id="rId55" Type="http://schemas.openxmlformats.org/officeDocument/2006/relationships/hyperlink" Target="https://doi.org/10.1126/science.aau5153" TargetMode="External"/><Relationship Id="rId76" Type="http://schemas.openxmlformats.org/officeDocument/2006/relationships/hyperlink" Target="https://doi.org/10.1038/nature12760" TargetMode="External"/><Relationship Id="rId7" Type="http://schemas.openxmlformats.org/officeDocument/2006/relationships/webSettings" Target="webSettings.xml"/><Relationship Id="rId71" Type="http://schemas.openxmlformats.org/officeDocument/2006/relationships/hyperlink" Target="https://doi.org/10.1002/2013JG002552"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oi.org/10.1029/2010JG001398" TargetMode="External"/><Relationship Id="rId24" Type="http://schemas.openxmlformats.org/officeDocument/2006/relationships/hyperlink" Target="https://github.com/craigbrinkerhoff/BIKER" TargetMode="External"/><Relationship Id="rId40" Type="http://schemas.openxmlformats.org/officeDocument/2006/relationships/hyperlink" Target="https://doi.org/10.1002/2017GL074979" TargetMode="External"/><Relationship Id="rId45" Type="http://schemas.openxmlformats.org/officeDocument/2006/relationships/hyperlink" Target="https://doi.org/10.1016/j.jhydrol.2013.12.050" TargetMode="External"/><Relationship Id="rId66" Type="http://schemas.openxmlformats.org/officeDocument/2006/relationships/hyperlink" Target="https://doi.org/10.1002/lol2.10095" TargetMode="External"/><Relationship Id="rId87" Type="http://schemas.openxmlformats.org/officeDocument/2006/relationships/hyperlink" Target="https://doi.org/10.1007/BF02803649" TargetMode="External"/><Relationship Id="rId61" Type="http://schemas.openxmlformats.org/officeDocument/2006/relationships/hyperlink" Target="https://doi.org/10.1029/2020WR027794" TargetMode="External"/><Relationship Id="rId82" Type="http://schemas.openxmlformats.org/officeDocument/2006/relationships/hyperlink" Target="https://doi.org/10.1029/2018GL080771" TargetMode="External"/><Relationship Id="rId19" Type="http://schemas.openxmlformats.org/officeDocument/2006/relationships/image" Target="media/image4.jpg"/><Relationship Id="rId14" Type="http://schemas.openxmlformats.org/officeDocument/2006/relationships/hyperlink" Target="mailto:cbrinkerhoff@umass.edu" TargetMode="External"/><Relationship Id="rId30" Type="http://schemas.openxmlformats.org/officeDocument/2006/relationships/hyperlink" Target="https://doi.org/10.1029/2021WR030054" TargetMode="External"/><Relationship Id="rId35" Type="http://schemas.openxmlformats.org/officeDocument/2006/relationships/hyperlink" Target="https://doi.org/10.1038/ngeo2486" TargetMode="External"/><Relationship Id="rId56" Type="http://schemas.openxmlformats.org/officeDocument/2006/relationships/hyperlink" Target="https://doi.org/10.1002/2017WR021626" TargetMode="External"/><Relationship Id="rId77" Type="http://schemas.openxmlformats.org/officeDocument/2006/relationships/hyperlink" Target="https://doi.org/10.1002/lol2.101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B6FF9E6F04FA94786505791FC4963AA" ma:contentTypeVersion="14" ma:contentTypeDescription="Create a new document." ma:contentTypeScope="" ma:versionID="3517875f1a8eed9e7773b02acd974956">
  <xsd:schema xmlns:xsd="http://www.w3.org/2001/XMLSchema" xmlns:xs="http://www.w3.org/2001/XMLSchema" xmlns:p="http://schemas.microsoft.com/office/2006/metadata/properties" xmlns:ns3="4dcb8f2d-6e85-46e8-a5a9-901742aeff0d" xmlns:ns4="53de4f5b-c397-475b-88a9-3eb33bca2aca" targetNamespace="http://schemas.microsoft.com/office/2006/metadata/properties" ma:root="true" ma:fieldsID="f2f370081ca73e1fb7576343e5914a5c" ns3:_="" ns4:_="">
    <xsd:import namespace="4dcb8f2d-6e85-46e8-a5a9-901742aeff0d"/>
    <xsd:import namespace="53de4f5b-c397-475b-88a9-3eb33bca2a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cb8f2d-6e85-46e8-a5a9-901742aeff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3de4f5b-c397-475b-88a9-3eb33bca2ac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6E9E97-E5F1-4238-A40D-91F6BFD8CAD4}">
  <ds:schemaRefs>
    <ds:schemaRef ds:uri="http://schemas.microsoft.com/office/infopath/2007/PartnerControls"/>
    <ds:schemaRef ds:uri="http://schemas.openxmlformats.org/package/2006/metadata/core-properties"/>
    <ds:schemaRef ds:uri="http://www.w3.org/XML/1998/namespace"/>
    <ds:schemaRef ds:uri="http://schemas.microsoft.com/office/2006/documentManagement/types"/>
    <ds:schemaRef ds:uri="http://purl.org/dc/terms/"/>
    <ds:schemaRef ds:uri="4dcb8f2d-6e85-46e8-a5a9-901742aeff0d"/>
    <ds:schemaRef ds:uri="http://purl.org/dc/dcmitype/"/>
    <ds:schemaRef ds:uri="http://schemas.microsoft.com/office/2006/metadata/properties"/>
    <ds:schemaRef ds:uri="53de4f5b-c397-475b-88a9-3eb33bca2aca"/>
    <ds:schemaRef ds:uri="http://purl.org/dc/elements/1.1/"/>
  </ds:schemaRefs>
</ds:datastoreItem>
</file>

<file path=customXml/itemProps2.xml><?xml version="1.0" encoding="utf-8"?>
<ds:datastoreItem xmlns:ds="http://schemas.openxmlformats.org/officeDocument/2006/customXml" ds:itemID="{2F28E21F-8F37-4CCD-BEED-D789C31AC5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cb8f2d-6e85-46e8-a5a9-901742aeff0d"/>
    <ds:schemaRef ds:uri="53de4f5b-c397-475b-88a9-3eb33bca2a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CF9F79-714F-4AAF-B8A5-41623C799E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52</Pages>
  <Words>12228</Words>
  <Characters>69704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Using hydraulic geometry and the SWOT satellite to remotely sense river gas exchange velocity</vt:lpstr>
    </vt:vector>
  </TitlesOfParts>
  <Company/>
  <LinksUpToDate>false</LinksUpToDate>
  <CharactersWithSpaces>81769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hydraulic geometry and the SWOT satellite to remotely sense river gas exchange velocity</dc:title>
  <dc:creator>Craig B Brinkerhoff1,*, Colin J Gleason1, Christopher J Zappa2, Peter A Raymond3, and Merritt H Harlan1</dc:creator>
  <cp:keywords/>
  <cp:lastModifiedBy>Colin Gleason</cp:lastModifiedBy>
  <cp:revision>85</cp:revision>
  <dcterms:created xsi:type="dcterms:W3CDTF">2022-02-01T13:57:00Z</dcterms:created>
  <dcterms:modified xsi:type="dcterms:W3CDTF">2022-02-01T22:03:00Z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y fmtid="{D5CDD505-2E9C-101B-9397-08002B2CF9AE}" pid="5" name="ContentTypeId">
    <vt:lpwstr>0x0101007B6FF9E6F04FA94786505791FC4963AA</vt:lpwstr>
  </property>
</Properties>
</file>